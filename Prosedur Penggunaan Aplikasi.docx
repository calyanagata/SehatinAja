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B23A41" w14:textId="77777777" w:rsidR="00B9238A" w:rsidRPr="00591138" w:rsidRDefault="00B9238A" w:rsidP="00B9238A">
      <w:pPr>
        <w:pStyle w:val="Heading2"/>
        <w:keepNext w:val="0"/>
        <w:numPr>
          <w:ilvl w:val="1"/>
          <w:numId w:val="2"/>
        </w:numPr>
        <w:spacing w:before="0" w:after="0" w:line="360" w:lineRule="auto"/>
        <w:ind w:left="567" w:hanging="567"/>
        <w:contextualSpacing/>
        <w:jc w:val="both"/>
        <w:rPr>
          <w:i/>
          <w:szCs w:val="24"/>
        </w:rPr>
      </w:pPr>
      <w:bookmarkStart w:id="0" w:name="_Toc98758445"/>
      <w:r w:rsidRPr="00591138">
        <w:rPr>
          <w:szCs w:val="24"/>
        </w:rPr>
        <w:t>Prosedur Penggunaan Aplikasi</w:t>
      </w:r>
      <w:bookmarkEnd w:id="0"/>
    </w:p>
    <w:p w14:paraId="2571BBE3" w14:textId="06A3B2DB" w:rsidR="00B9238A" w:rsidRPr="00591138"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sz w:val="24"/>
          <w:szCs w:val="24"/>
          <w:lang w:val="en-US"/>
        </w:rPr>
        <w:t xml:space="preserve">Prosedur penggunaan dan cara kerja aplikasi berbasis </w:t>
      </w:r>
      <w:r w:rsidRPr="00591138">
        <w:rPr>
          <w:rFonts w:ascii="Times New Roman" w:hAnsi="Times New Roman"/>
          <w:i/>
          <w:iCs/>
          <w:sz w:val="24"/>
          <w:szCs w:val="24"/>
          <w:lang w:val="en-US"/>
        </w:rPr>
        <w:t xml:space="preserve">website </w:t>
      </w:r>
      <w:r w:rsidRPr="00591138">
        <w:rPr>
          <w:rFonts w:ascii="Times New Roman" w:hAnsi="Times New Roman"/>
          <w:sz w:val="24"/>
          <w:szCs w:val="24"/>
          <w:lang w:val="en-US"/>
        </w:rPr>
        <w:t>untuk menjual produk gaya hidup sehat “SehatinAja” adalah sebagai berikut:</w:t>
      </w:r>
    </w:p>
    <w:p w14:paraId="53B398A2" w14:textId="765E0E43" w:rsidR="00B9238A"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noProof/>
          <w:sz w:val="24"/>
          <w:szCs w:val="24"/>
          <w:lang w:val="en-US"/>
        </w:rPr>
        <w:drawing>
          <wp:anchor distT="0" distB="0" distL="114300" distR="114300" simplePos="0" relativeHeight="251700224" behindDoc="0" locked="0" layoutInCell="1" allowOverlap="1" wp14:anchorId="65CF9190" wp14:editId="11560D10">
            <wp:simplePos x="0" y="0"/>
            <wp:positionH relativeFrom="margin">
              <wp:align>center</wp:align>
            </wp:positionH>
            <wp:positionV relativeFrom="paragraph">
              <wp:posOffset>131445</wp:posOffset>
            </wp:positionV>
            <wp:extent cx="4831080" cy="2291715"/>
            <wp:effectExtent l="0" t="0" r="7620" b="0"/>
            <wp:wrapSquare wrapText="bothSides"/>
            <wp:docPr id="173994464" name="Picture 1739944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4464" name="Picture 173994464" descr="Graphical user interface, application&#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831080" cy="2291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7BFD09" w14:textId="77777777" w:rsidR="00B9238A" w:rsidRDefault="00B9238A" w:rsidP="00B9238A">
      <w:pPr>
        <w:spacing w:after="0" w:line="360" w:lineRule="auto"/>
        <w:ind w:firstLine="567"/>
        <w:jc w:val="both"/>
        <w:rPr>
          <w:rFonts w:ascii="Times New Roman" w:hAnsi="Times New Roman"/>
          <w:sz w:val="24"/>
          <w:szCs w:val="24"/>
          <w:lang w:val="en-US"/>
        </w:rPr>
      </w:pPr>
    </w:p>
    <w:p w14:paraId="67FF9A93" w14:textId="77777777" w:rsidR="00B9238A" w:rsidRDefault="00B9238A" w:rsidP="00B9238A">
      <w:pPr>
        <w:spacing w:after="0" w:line="360" w:lineRule="auto"/>
        <w:ind w:firstLine="567"/>
        <w:jc w:val="both"/>
        <w:rPr>
          <w:rFonts w:ascii="Times New Roman" w:hAnsi="Times New Roman"/>
          <w:sz w:val="24"/>
          <w:szCs w:val="24"/>
          <w:lang w:val="en-US"/>
        </w:rPr>
      </w:pPr>
    </w:p>
    <w:p w14:paraId="6BBCA751" w14:textId="77777777" w:rsidR="00B9238A" w:rsidRDefault="00B9238A" w:rsidP="00B9238A">
      <w:pPr>
        <w:spacing w:after="0" w:line="360" w:lineRule="auto"/>
        <w:ind w:firstLine="567"/>
        <w:jc w:val="both"/>
        <w:rPr>
          <w:rFonts w:ascii="Times New Roman" w:hAnsi="Times New Roman"/>
          <w:sz w:val="24"/>
          <w:szCs w:val="24"/>
          <w:lang w:val="en-US"/>
        </w:rPr>
      </w:pPr>
    </w:p>
    <w:p w14:paraId="2195D9B2" w14:textId="77777777" w:rsidR="00B9238A" w:rsidRDefault="00B9238A" w:rsidP="00B9238A">
      <w:pPr>
        <w:spacing w:after="0" w:line="360" w:lineRule="auto"/>
        <w:ind w:firstLine="567"/>
        <w:jc w:val="both"/>
        <w:rPr>
          <w:rFonts w:ascii="Times New Roman" w:hAnsi="Times New Roman"/>
          <w:sz w:val="24"/>
          <w:szCs w:val="24"/>
          <w:lang w:val="en-US"/>
        </w:rPr>
      </w:pPr>
    </w:p>
    <w:p w14:paraId="383D0F16" w14:textId="77777777" w:rsidR="00B9238A" w:rsidRDefault="00B9238A" w:rsidP="00B9238A">
      <w:pPr>
        <w:spacing w:after="0" w:line="360" w:lineRule="auto"/>
        <w:ind w:firstLine="567"/>
        <w:jc w:val="both"/>
        <w:rPr>
          <w:rFonts w:ascii="Times New Roman" w:hAnsi="Times New Roman"/>
          <w:sz w:val="24"/>
          <w:szCs w:val="24"/>
          <w:lang w:val="en-US"/>
        </w:rPr>
      </w:pPr>
    </w:p>
    <w:p w14:paraId="415862E4" w14:textId="77777777" w:rsidR="00B9238A" w:rsidRDefault="00B9238A" w:rsidP="00B9238A">
      <w:pPr>
        <w:spacing w:after="0" w:line="360" w:lineRule="auto"/>
        <w:ind w:firstLine="567"/>
        <w:jc w:val="both"/>
        <w:rPr>
          <w:rFonts w:ascii="Times New Roman" w:hAnsi="Times New Roman"/>
          <w:sz w:val="24"/>
          <w:szCs w:val="24"/>
          <w:lang w:val="en-US"/>
        </w:rPr>
      </w:pPr>
    </w:p>
    <w:p w14:paraId="1F981A11" w14:textId="77777777" w:rsidR="00B9238A" w:rsidRDefault="00B9238A" w:rsidP="00B9238A">
      <w:pPr>
        <w:spacing w:after="0" w:line="360" w:lineRule="auto"/>
        <w:ind w:firstLine="567"/>
        <w:jc w:val="both"/>
        <w:rPr>
          <w:rFonts w:ascii="Times New Roman" w:hAnsi="Times New Roman"/>
          <w:sz w:val="24"/>
          <w:szCs w:val="24"/>
          <w:lang w:val="en-US"/>
        </w:rPr>
      </w:pPr>
    </w:p>
    <w:p w14:paraId="3548C714" w14:textId="77777777" w:rsidR="00B9238A" w:rsidRDefault="00B9238A" w:rsidP="00B9238A">
      <w:pPr>
        <w:spacing w:after="0" w:line="360" w:lineRule="auto"/>
        <w:ind w:firstLine="567"/>
        <w:jc w:val="both"/>
        <w:rPr>
          <w:rFonts w:ascii="Times New Roman" w:hAnsi="Times New Roman"/>
          <w:sz w:val="24"/>
          <w:szCs w:val="24"/>
          <w:lang w:val="en-US"/>
        </w:rPr>
      </w:pPr>
    </w:p>
    <w:p w14:paraId="533D7B4F" w14:textId="51113A6C" w:rsidR="00B9238A" w:rsidRDefault="00B9238A" w:rsidP="00B9238A">
      <w:pPr>
        <w:spacing w:after="0" w:line="360" w:lineRule="auto"/>
        <w:ind w:firstLine="567"/>
        <w:jc w:val="both"/>
        <w:rPr>
          <w:rFonts w:ascii="Times New Roman" w:hAnsi="Times New Roman"/>
          <w:sz w:val="24"/>
          <w:szCs w:val="24"/>
          <w:lang w:val="en-US"/>
        </w:rPr>
      </w:pPr>
      <w:r>
        <w:rPr>
          <w:noProof/>
          <w:lang w:val="en-US"/>
        </w:rPr>
        <mc:AlternateContent>
          <mc:Choice Requires="wps">
            <w:drawing>
              <wp:anchor distT="0" distB="0" distL="114300" distR="114300" simplePos="0" relativeHeight="251701248" behindDoc="0" locked="0" layoutInCell="1" allowOverlap="1" wp14:anchorId="50724171" wp14:editId="1CFB2A49">
                <wp:simplePos x="0" y="0"/>
                <wp:positionH relativeFrom="margin">
                  <wp:align>center</wp:align>
                </wp:positionH>
                <wp:positionV relativeFrom="paragraph">
                  <wp:posOffset>121920</wp:posOffset>
                </wp:positionV>
                <wp:extent cx="4831080" cy="635"/>
                <wp:effectExtent l="0" t="0" r="7620" b="2540"/>
                <wp:wrapSquare wrapText="bothSides"/>
                <wp:docPr id="60" name="Text Box 60"/>
                <wp:cNvGraphicFramePr/>
                <a:graphic xmlns:a="http://schemas.openxmlformats.org/drawingml/2006/main">
                  <a:graphicData uri="http://schemas.microsoft.com/office/word/2010/wordprocessingShape">
                    <wps:wsp>
                      <wps:cNvSpPr txBox="1"/>
                      <wps:spPr>
                        <a:xfrm>
                          <a:off x="0" y="0"/>
                          <a:ext cx="4831080" cy="635"/>
                        </a:xfrm>
                        <a:prstGeom prst="rect">
                          <a:avLst/>
                        </a:prstGeom>
                        <a:solidFill>
                          <a:prstClr val="white"/>
                        </a:solidFill>
                        <a:ln>
                          <a:noFill/>
                        </a:ln>
                      </wps:spPr>
                      <wps:txbx>
                        <w:txbxContent>
                          <w:p w14:paraId="2F864F07" w14:textId="77777777" w:rsidR="00B9238A" w:rsidRPr="008643A1" w:rsidRDefault="00B9238A" w:rsidP="00B9238A">
                            <w:pPr>
                              <w:pStyle w:val="Caption"/>
                              <w:rPr>
                                <w:rFonts w:eastAsia="Calibri" w:cs="Times New Roman"/>
                                <w:noProof/>
                                <w:szCs w:val="24"/>
                              </w:rPr>
                            </w:pPr>
                            <w:bookmarkStart w:id="1" w:name="_Toc98708334"/>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1</w:t>
                            </w:r>
                            <w:r>
                              <w:fldChar w:fldCharType="end"/>
                            </w:r>
                            <w:r>
                              <w:rPr>
                                <w:noProof/>
                                <w:lang w:val="en-ID"/>
                              </w:rPr>
                              <w:t xml:space="preserve"> </w:t>
                            </w:r>
                            <w:r w:rsidRPr="007B63A4">
                              <w:rPr>
                                <w:noProof/>
                                <w:lang w:val="en-ID"/>
                              </w:rPr>
                              <w:t xml:space="preserve">Tampilan Aplikasi Halaman </w:t>
                            </w:r>
                            <w:r w:rsidRPr="004667F4">
                              <w:rPr>
                                <w:i/>
                                <w:noProof/>
                                <w:lang w:val="en-ID"/>
                              </w:rPr>
                              <w:t>Register</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0724171" id="_x0000_t202" coordsize="21600,21600" o:spt="202" path="m,l,21600r21600,l21600,xe">
                <v:stroke joinstyle="miter"/>
                <v:path gradientshapeok="t" o:connecttype="rect"/>
              </v:shapetype>
              <v:shape id="Text Box 60" o:spid="_x0000_s1026" type="#_x0000_t202" style="position:absolute;left:0;text-align:left;margin-left:0;margin-top:9.6pt;width:380.4pt;height:.05pt;z-index:251701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" stroked="f">
                <v:textbox style="mso-fit-shape-to-text:t" inset="0,0,0,0">
                  <w:txbxContent>
                    <w:p w14:paraId="2F864F07" w14:textId="77777777" w:rsidR="00B9238A" w:rsidRPr="008643A1" w:rsidRDefault="00B9238A" w:rsidP="00B9238A">
                      <w:pPr>
                        <w:pStyle w:val="Caption"/>
                        <w:rPr>
                          <w:rFonts w:eastAsia="Calibri" w:cs="Times New Roman"/>
                          <w:noProof/>
                          <w:szCs w:val="24"/>
                        </w:rPr>
                      </w:pPr>
                      <w:bookmarkStart w:id="2" w:name="_Toc98708334"/>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1</w:t>
                      </w:r>
                      <w:r>
                        <w:fldChar w:fldCharType="end"/>
                      </w:r>
                      <w:r>
                        <w:rPr>
                          <w:noProof/>
                          <w:lang w:val="en-ID"/>
                        </w:rPr>
                        <w:t xml:space="preserve"> </w:t>
                      </w:r>
                      <w:r w:rsidRPr="007B63A4">
                        <w:rPr>
                          <w:noProof/>
                          <w:lang w:val="en-ID"/>
                        </w:rPr>
                        <w:t xml:space="preserve">Tampilan Aplikasi Halaman </w:t>
                      </w:r>
                      <w:r w:rsidRPr="004667F4">
                        <w:rPr>
                          <w:i/>
                          <w:noProof/>
                          <w:lang w:val="en-ID"/>
                        </w:rPr>
                        <w:t>Register</w:t>
                      </w:r>
                      <w:bookmarkEnd w:id="2"/>
                    </w:p>
                  </w:txbxContent>
                </v:textbox>
                <w10:wrap type="square" anchorx="margin"/>
              </v:shape>
            </w:pict>
          </mc:Fallback>
        </mc:AlternateContent>
      </w:r>
    </w:p>
    <w:p w14:paraId="222E38B8" w14:textId="77777777" w:rsidR="00B9238A" w:rsidRDefault="00B9238A" w:rsidP="00B9238A">
      <w:pPr>
        <w:spacing w:after="0" w:line="360" w:lineRule="auto"/>
        <w:ind w:firstLine="567"/>
        <w:jc w:val="both"/>
        <w:rPr>
          <w:rFonts w:ascii="Times New Roman" w:hAnsi="Times New Roman"/>
          <w:sz w:val="24"/>
          <w:szCs w:val="24"/>
          <w:lang w:val="en-US"/>
        </w:rPr>
      </w:pPr>
    </w:p>
    <w:p w14:paraId="1741B900" w14:textId="78B06561" w:rsidR="00B9238A" w:rsidRPr="00591138" w:rsidRDefault="00B9238A" w:rsidP="00B9238A">
      <w:pPr>
        <w:spacing w:after="0" w:line="360" w:lineRule="auto"/>
        <w:ind w:firstLine="567"/>
        <w:jc w:val="both"/>
        <w:rPr>
          <w:rFonts w:ascii="Times New Roman" w:hAnsi="Times New Roman"/>
          <w:noProof/>
          <w:sz w:val="24"/>
          <w:szCs w:val="24"/>
          <w:lang w:val="en-US"/>
        </w:rPr>
      </w:pPr>
      <w:r w:rsidRPr="00591138">
        <w:rPr>
          <w:rFonts w:ascii="Times New Roman" w:hAnsi="Times New Roman"/>
          <w:sz w:val="24"/>
          <w:szCs w:val="24"/>
          <w:lang w:val="en-US"/>
        </w:rPr>
        <w:t xml:space="preserve">Untuk melakukan transaksi pembelian produk di situs web SehatinAja, </w:t>
      </w:r>
      <w:r w:rsidRPr="00591138">
        <w:rPr>
          <w:rFonts w:ascii="Times New Roman" w:hAnsi="Times New Roman"/>
          <w:i/>
          <w:iCs/>
          <w:sz w:val="24"/>
          <w:szCs w:val="24"/>
          <w:lang w:val="en-US"/>
        </w:rPr>
        <w:t>customer</w:t>
      </w:r>
      <w:r w:rsidRPr="00591138">
        <w:rPr>
          <w:rFonts w:ascii="Times New Roman" w:hAnsi="Times New Roman"/>
          <w:sz w:val="24"/>
          <w:szCs w:val="24"/>
          <w:lang w:val="en-US"/>
        </w:rPr>
        <w:t xml:space="preserve"> wajib melakukan registrasi akun terlebih dahulu di halaman </w:t>
      </w:r>
      <w:r w:rsidRPr="00591138">
        <w:rPr>
          <w:rFonts w:ascii="Times New Roman" w:hAnsi="Times New Roman"/>
          <w:i/>
          <w:iCs/>
          <w:sz w:val="24"/>
          <w:szCs w:val="24"/>
          <w:lang w:val="en-US"/>
        </w:rPr>
        <w:t>register</w:t>
      </w:r>
      <w:r w:rsidRPr="00591138">
        <w:rPr>
          <w:rFonts w:ascii="Times New Roman" w:hAnsi="Times New Roman"/>
          <w:sz w:val="24"/>
          <w:szCs w:val="24"/>
          <w:lang w:val="en-US"/>
        </w:rPr>
        <w:t xml:space="preserve"> apabila belum memiliki akun. Pada halaman </w:t>
      </w:r>
      <w:r w:rsidRPr="00591138">
        <w:rPr>
          <w:rFonts w:ascii="Times New Roman" w:hAnsi="Times New Roman"/>
          <w:i/>
          <w:iCs/>
          <w:sz w:val="24"/>
          <w:szCs w:val="24"/>
          <w:lang w:val="en-US"/>
        </w:rPr>
        <w:t>register</w:t>
      </w:r>
      <w:r w:rsidRPr="00591138">
        <w:rPr>
          <w:rFonts w:ascii="Times New Roman" w:hAnsi="Times New Roman"/>
          <w:sz w:val="24"/>
          <w:szCs w:val="24"/>
          <w:lang w:val="en-US"/>
        </w:rPr>
        <w:t xml:space="preserve"> ini, pengguna diminta untuk memasukkan nama pengguna, nomor telepon, </w:t>
      </w:r>
      <w:r w:rsidRPr="00591138">
        <w:rPr>
          <w:rFonts w:ascii="Times New Roman" w:hAnsi="Times New Roman"/>
          <w:sz w:val="24"/>
          <w:szCs w:val="24"/>
          <w:lang w:val="en-US"/>
        </w:rPr>
        <w:softHyphen/>
      </w:r>
      <w:r w:rsidRPr="00591138">
        <w:rPr>
          <w:rFonts w:ascii="Times New Roman" w:hAnsi="Times New Roman"/>
          <w:i/>
          <w:iCs/>
          <w:sz w:val="24"/>
          <w:szCs w:val="24"/>
          <w:lang w:val="en-US"/>
        </w:rPr>
        <w:t>email</w:t>
      </w:r>
      <w:r w:rsidRPr="00591138">
        <w:rPr>
          <w:rFonts w:ascii="Times New Roman" w:hAnsi="Times New Roman"/>
          <w:sz w:val="24"/>
          <w:szCs w:val="24"/>
          <w:lang w:val="en-US"/>
        </w:rPr>
        <w:t xml:space="preserve">, </w:t>
      </w:r>
      <w:r w:rsidRPr="00591138">
        <w:rPr>
          <w:rFonts w:ascii="Times New Roman" w:hAnsi="Times New Roman"/>
          <w:i/>
          <w:iCs/>
          <w:sz w:val="24"/>
          <w:szCs w:val="24"/>
          <w:lang w:val="en-US"/>
        </w:rPr>
        <w:t xml:space="preserve">password, </w:t>
      </w:r>
      <w:r w:rsidRPr="00591138">
        <w:rPr>
          <w:rFonts w:ascii="Times New Roman" w:hAnsi="Times New Roman"/>
          <w:sz w:val="24"/>
          <w:szCs w:val="24"/>
          <w:lang w:val="en-US"/>
        </w:rPr>
        <w:t xml:space="preserve">konfirmasi </w:t>
      </w:r>
      <w:r w:rsidRPr="00591138">
        <w:rPr>
          <w:rFonts w:ascii="Times New Roman" w:hAnsi="Times New Roman"/>
          <w:i/>
          <w:iCs/>
          <w:sz w:val="24"/>
          <w:szCs w:val="24"/>
          <w:lang w:val="en-US"/>
        </w:rPr>
        <w:t>password</w:t>
      </w:r>
      <w:r w:rsidRPr="00591138">
        <w:rPr>
          <w:rFonts w:ascii="Times New Roman" w:hAnsi="Times New Roman"/>
          <w:sz w:val="24"/>
          <w:szCs w:val="24"/>
          <w:lang w:val="en-US"/>
        </w:rPr>
        <w:t xml:space="preserve">, alamat dan kota pengguna. Pendaftaran akun pada halaman </w:t>
      </w:r>
      <w:r w:rsidRPr="00591138">
        <w:rPr>
          <w:rFonts w:ascii="Times New Roman" w:hAnsi="Times New Roman"/>
          <w:i/>
          <w:iCs/>
          <w:sz w:val="24"/>
          <w:szCs w:val="24"/>
          <w:lang w:val="en-US"/>
        </w:rPr>
        <w:t>register</w:t>
      </w:r>
      <w:r w:rsidRPr="00591138">
        <w:rPr>
          <w:rFonts w:ascii="Times New Roman" w:hAnsi="Times New Roman"/>
          <w:sz w:val="24"/>
          <w:szCs w:val="24"/>
          <w:lang w:val="en-US"/>
        </w:rPr>
        <w:t xml:space="preserve"> ini hanya berlaku untuk pendaftaran akun </w:t>
      </w:r>
      <w:r w:rsidRPr="00591138">
        <w:rPr>
          <w:rFonts w:ascii="Times New Roman" w:hAnsi="Times New Roman"/>
          <w:i/>
          <w:iCs/>
          <w:sz w:val="24"/>
          <w:szCs w:val="24"/>
          <w:lang w:val="en-US"/>
        </w:rPr>
        <w:t>customer</w:t>
      </w:r>
      <w:r w:rsidRPr="00591138">
        <w:rPr>
          <w:rFonts w:ascii="Times New Roman" w:hAnsi="Times New Roman"/>
          <w:sz w:val="24"/>
          <w:szCs w:val="24"/>
          <w:lang w:val="en-US"/>
        </w:rPr>
        <w:t xml:space="preserve">, sedangkan untuk pendaftaran akun </w:t>
      </w:r>
      <w:r w:rsidRPr="00591138">
        <w:rPr>
          <w:rFonts w:ascii="Times New Roman" w:hAnsi="Times New Roman"/>
          <w:i/>
          <w:iCs/>
          <w:sz w:val="24"/>
          <w:szCs w:val="24"/>
          <w:lang w:val="en-US"/>
        </w:rPr>
        <w:t xml:space="preserve">supplier </w:t>
      </w:r>
      <w:r w:rsidRPr="00591138">
        <w:rPr>
          <w:rFonts w:ascii="Times New Roman" w:hAnsi="Times New Roman"/>
          <w:sz w:val="24"/>
          <w:szCs w:val="24"/>
          <w:lang w:val="en-US"/>
        </w:rPr>
        <w:t xml:space="preserve">dilakukan oleh pihak admin SehatinAja. Setelah pengguna berhasil melakukan registrasi akun sebagai </w:t>
      </w:r>
      <w:r w:rsidRPr="00591138">
        <w:rPr>
          <w:rFonts w:ascii="Times New Roman" w:hAnsi="Times New Roman"/>
          <w:i/>
          <w:iCs/>
          <w:sz w:val="24"/>
          <w:szCs w:val="24"/>
          <w:lang w:val="en-US"/>
        </w:rPr>
        <w:t>customer</w:t>
      </w:r>
      <w:r w:rsidRPr="00591138">
        <w:rPr>
          <w:rFonts w:ascii="Times New Roman" w:hAnsi="Times New Roman"/>
          <w:sz w:val="24"/>
          <w:szCs w:val="24"/>
          <w:lang w:val="en-US"/>
        </w:rPr>
        <w:t xml:space="preserve">, pengguna secara automatis akan diarahkan menuju halaman verifikasi </w:t>
      </w:r>
      <w:r w:rsidRPr="00591138">
        <w:rPr>
          <w:rFonts w:ascii="Times New Roman" w:hAnsi="Times New Roman"/>
          <w:i/>
          <w:iCs/>
          <w:sz w:val="24"/>
          <w:szCs w:val="24"/>
          <w:lang w:val="en-US"/>
        </w:rPr>
        <w:t>email</w:t>
      </w:r>
      <w:r w:rsidRPr="00591138">
        <w:rPr>
          <w:rFonts w:ascii="Times New Roman" w:hAnsi="Times New Roman"/>
          <w:sz w:val="24"/>
          <w:szCs w:val="24"/>
          <w:lang w:val="en-US"/>
        </w:rPr>
        <w:t xml:space="preserve">. Sistem akan mengirimkan </w:t>
      </w:r>
      <w:r w:rsidRPr="00591138">
        <w:rPr>
          <w:rFonts w:ascii="Times New Roman" w:hAnsi="Times New Roman"/>
          <w:i/>
          <w:iCs/>
          <w:sz w:val="24"/>
          <w:szCs w:val="24"/>
          <w:lang w:val="en-US"/>
        </w:rPr>
        <w:t>link</w:t>
      </w:r>
      <w:r w:rsidRPr="00591138">
        <w:rPr>
          <w:rFonts w:ascii="Times New Roman" w:hAnsi="Times New Roman"/>
          <w:sz w:val="24"/>
          <w:szCs w:val="24"/>
          <w:lang w:val="en-US"/>
        </w:rPr>
        <w:t xml:space="preserve"> verifikasi ke </w:t>
      </w:r>
      <w:r w:rsidRPr="00591138">
        <w:rPr>
          <w:rFonts w:ascii="Times New Roman" w:hAnsi="Times New Roman"/>
          <w:i/>
          <w:iCs/>
          <w:sz w:val="24"/>
          <w:szCs w:val="24"/>
          <w:lang w:val="en-US"/>
        </w:rPr>
        <w:t>email</w:t>
      </w:r>
      <w:r w:rsidRPr="00591138">
        <w:rPr>
          <w:rFonts w:ascii="Times New Roman" w:hAnsi="Times New Roman"/>
          <w:sz w:val="24"/>
          <w:szCs w:val="24"/>
          <w:lang w:val="en-US"/>
        </w:rPr>
        <w:t xml:space="preserve"> yang telah didaftarkan dan pengguna harus melakukan verifikasi </w:t>
      </w:r>
      <w:r w:rsidRPr="00591138">
        <w:rPr>
          <w:rFonts w:ascii="Times New Roman" w:hAnsi="Times New Roman"/>
          <w:i/>
          <w:iCs/>
          <w:sz w:val="24"/>
          <w:szCs w:val="24"/>
          <w:lang w:val="en-US"/>
        </w:rPr>
        <w:t>email</w:t>
      </w:r>
      <w:r w:rsidRPr="00591138">
        <w:rPr>
          <w:rFonts w:ascii="Times New Roman" w:hAnsi="Times New Roman"/>
          <w:sz w:val="24"/>
          <w:szCs w:val="24"/>
          <w:lang w:val="en-US"/>
        </w:rPr>
        <w:t xml:space="preserve"> agar akun tersebut dapat terverifikasi. Setelah pengguna melakukan verifikasi </w:t>
      </w:r>
      <w:r w:rsidRPr="00591138">
        <w:rPr>
          <w:rFonts w:ascii="Times New Roman" w:hAnsi="Times New Roman"/>
          <w:i/>
          <w:iCs/>
          <w:sz w:val="24"/>
          <w:szCs w:val="24"/>
          <w:lang w:val="en-US"/>
        </w:rPr>
        <w:t>email</w:t>
      </w:r>
      <w:r w:rsidRPr="00591138">
        <w:rPr>
          <w:rFonts w:ascii="Times New Roman" w:hAnsi="Times New Roman"/>
          <w:sz w:val="24"/>
          <w:szCs w:val="24"/>
          <w:lang w:val="en-US"/>
        </w:rPr>
        <w:t>, pengguna akan diarahkan ke halaman utama situs web SehatinAja.</w:t>
      </w:r>
      <w:r w:rsidRPr="00591138">
        <w:rPr>
          <w:rFonts w:ascii="Times New Roman" w:hAnsi="Times New Roman"/>
          <w:noProof/>
          <w:sz w:val="24"/>
          <w:szCs w:val="24"/>
          <w:lang w:val="en-US"/>
        </w:rPr>
        <w:t xml:space="preserve"> </w:t>
      </w:r>
    </w:p>
    <w:p w14:paraId="4F62FE0E" w14:textId="77777777" w:rsidR="00B9238A" w:rsidRDefault="00B9238A" w:rsidP="00B9238A">
      <w:pPr>
        <w:keepNext/>
        <w:spacing w:after="0" w:line="360" w:lineRule="auto"/>
        <w:jc w:val="center"/>
      </w:pPr>
      <w:r w:rsidRPr="00591138">
        <w:rPr>
          <w:rFonts w:ascii="Times New Roman" w:hAnsi="Times New Roman"/>
          <w:noProof/>
          <w:sz w:val="24"/>
          <w:szCs w:val="24"/>
          <w:lang w:val="en-US"/>
        </w:rPr>
        <w:lastRenderedPageBreak/>
        <w:drawing>
          <wp:inline distT="0" distB="0" distL="0" distR="0" wp14:anchorId="747204D9" wp14:editId="5530F18A">
            <wp:extent cx="4874260" cy="2306320"/>
            <wp:effectExtent l="0" t="0" r="2540" b="0"/>
            <wp:docPr id="173994465" name="Picture 1739944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874260" cy="2306320"/>
                    </a:xfrm>
                    <a:prstGeom prst="rect">
                      <a:avLst/>
                    </a:prstGeom>
                    <a:noFill/>
                    <a:ln>
                      <a:noFill/>
                    </a:ln>
                  </pic:spPr>
                </pic:pic>
              </a:graphicData>
            </a:graphic>
          </wp:inline>
        </w:drawing>
      </w:r>
    </w:p>
    <w:p w14:paraId="23B93CC0" w14:textId="77777777" w:rsidR="00B9238A" w:rsidRPr="00591138" w:rsidRDefault="00B9238A" w:rsidP="00B9238A">
      <w:pPr>
        <w:pStyle w:val="Caption"/>
        <w:rPr>
          <w:szCs w:val="24"/>
          <w:lang w:val="en-US"/>
        </w:rPr>
      </w:pPr>
      <w:bookmarkStart w:id="3" w:name="_Toc98708335"/>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2</w:t>
      </w:r>
      <w:r>
        <w:fldChar w:fldCharType="end"/>
      </w:r>
      <w:r>
        <w:rPr>
          <w:noProof/>
          <w:lang w:val="en-ID"/>
        </w:rPr>
        <w:t xml:space="preserve"> </w:t>
      </w:r>
      <w:r w:rsidRPr="00F32FEA">
        <w:rPr>
          <w:noProof/>
          <w:lang w:val="en-ID"/>
        </w:rPr>
        <w:t xml:space="preserve">Tampilan Aplikasi Halaman </w:t>
      </w:r>
      <w:r w:rsidRPr="004667F4">
        <w:rPr>
          <w:i/>
          <w:noProof/>
          <w:lang w:val="en-ID"/>
        </w:rPr>
        <w:t>Login</w:t>
      </w:r>
      <w:bookmarkEnd w:id="3"/>
    </w:p>
    <w:p w14:paraId="145C472D" w14:textId="77777777" w:rsidR="00B9238A" w:rsidRPr="00591138"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sz w:val="24"/>
          <w:szCs w:val="24"/>
          <w:lang w:val="en-US"/>
        </w:rPr>
        <w:t xml:space="preserve">Apabila pengguna sudah memiliki akun pada situs web SehatinAja, pengguna dapat melakukan </w:t>
      </w:r>
      <w:r w:rsidRPr="00591138">
        <w:rPr>
          <w:rFonts w:ascii="Times New Roman" w:hAnsi="Times New Roman"/>
          <w:i/>
          <w:iCs/>
          <w:sz w:val="24"/>
          <w:szCs w:val="24"/>
          <w:lang w:val="en-US"/>
        </w:rPr>
        <w:t>login</w:t>
      </w:r>
      <w:r w:rsidRPr="00591138">
        <w:rPr>
          <w:rFonts w:ascii="Times New Roman" w:hAnsi="Times New Roman"/>
          <w:sz w:val="24"/>
          <w:szCs w:val="24"/>
          <w:lang w:val="en-US"/>
        </w:rPr>
        <w:t xml:space="preserve"> agar dapat mengakses fitur pembelian produk. Pada halaman </w:t>
      </w:r>
      <w:r w:rsidRPr="00591138">
        <w:rPr>
          <w:rFonts w:ascii="Times New Roman" w:hAnsi="Times New Roman"/>
          <w:i/>
          <w:iCs/>
          <w:sz w:val="24"/>
          <w:szCs w:val="24"/>
          <w:lang w:val="en-US"/>
        </w:rPr>
        <w:t xml:space="preserve">login </w:t>
      </w:r>
      <w:r w:rsidRPr="00591138">
        <w:rPr>
          <w:rFonts w:ascii="Times New Roman" w:hAnsi="Times New Roman"/>
          <w:sz w:val="24"/>
          <w:szCs w:val="24"/>
          <w:lang w:val="en-US"/>
        </w:rPr>
        <w:t xml:space="preserve">ini, pengguna diminta untuk memasukkan </w:t>
      </w:r>
      <w:r w:rsidRPr="00591138">
        <w:rPr>
          <w:rFonts w:ascii="Times New Roman" w:hAnsi="Times New Roman"/>
          <w:i/>
          <w:iCs/>
          <w:sz w:val="24"/>
          <w:szCs w:val="24"/>
          <w:lang w:val="en-US"/>
        </w:rPr>
        <w:t>email</w:t>
      </w:r>
      <w:r w:rsidRPr="00591138">
        <w:rPr>
          <w:rFonts w:ascii="Times New Roman" w:hAnsi="Times New Roman"/>
          <w:sz w:val="24"/>
          <w:szCs w:val="24"/>
          <w:lang w:val="en-US"/>
        </w:rPr>
        <w:t xml:space="preserve"> dan </w:t>
      </w:r>
      <w:r w:rsidRPr="00591138">
        <w:rPr>
          <w:rFonts w:ascii="Times New Roman" w:hAnsi="Times New Roman"/>
          <w:i/>
          <w:iCs/>
          <w:sz w:val="24"/>
          <w:szCs w:val="24"/>
          <w:lang w:val="en-US"/>
        </w:rPr>
        <w:t>password</w:t>
      </w:r>
      <w:r w:rsidRPr="00591138">
        <w:rPr>
          <w:rFonts w:ascii="Times New Roman" w:hAnsi="Times New Roman"/>
          <w:sz w:val="24"/>
          <w:szCs w:val="24"/>
          <w:lang w:val="en-US"/>
        </w:rPr>
        <w:t xml:space="preserve"> yang telah didaftarkan sebelumnya. Untuk pengguna dengan </w:t>
      </w:r>
      <w:r w:rsidRPr="00591138">
        <w:rPr>
          <w:rFonts w:ascii="Times New Roman" w:hAnsi="Times New Roman"/>
          <w:i/>
          <w:iCs/>
          <w:sz w:val="24"/>
          <w:szCs w:val="24"/>
          <w:lang w:val="en-US"/>
        </w:rPr>
        <w:t>role supplier</w:t>
      </w:r>
      <w:r w:rsidRPr="00591138">
        <w:rPr>
          <w:rFonts w:ascii="Times New Roman" w:hAnsi="Times New Roman"/>
          <w:sz w:val="24"/>
          <w:szCs w:val="24"/>
          <w:lang w:val="en-US"/>
        </w:rPr>
        <w:t xml:space="preserve"> yaitu pihak yang melakukan penjualan produk, data </w:t>
      </w:r>
      <w:r w:rsidRPr="00591138">
        <w:rPr>
          <w:rFonts w:ascii="Times New Roman" w:hAnsi="Times New Roman"/>
          <w:i/>
          <w:iCs/>
          <w:sz w:val="24"/>
          <w:szCs w:val="24"/>
          <w:lang w:val="en-US"/>
        </w:rPr>
        <w:t>email</w:t>
      </w:r>
      <w:r w:rsidRPr="00591138">
        <w:rPr>
          <w:rFonts w:ascii="Times New Roman" w:hAnsi="Times New Roman"/>
          <w:sz w:val="24"/>
          <w:szCs w:val="24"/>
          <w:lang w:val="en-US"/>
        </w:rPr>
        <w:t xml:space="preserve"> dan </w:t>
      </w:r>
      <w:r w:rsidRPr="00591138">
        <w:rPr>
          <w:rFonts w:ascii="Times New Roman" w:hAnsi="Times New Roman"/>
          <w:i/>
          <w:iCs/>
          <w:sz w:val="24"/>
          <w:szCs w:val="24"/>
          <w:lang w:val="en-US"/>
        </w:rPr>
        <w:t>password</w:t>
      </w:r>
      <w:r w:rsidRPr="00591138">
        <w:rPr>
          <w:rFonts w:ascii="Times New Roman" w:hAnsi="Times New Roman"/>
          <w:sz w:val="24"/>
          <w:szCs w:val="24"/>
          <w:lang w:val="en-US"/>
        </w:rPr>
        <w:t xml:space="preserve"> akan diberikan oleh pihak admin SehatinAja sesuai dengan data yang telah didaftarkan. Setelah pengguna berhasil </w:t>
      </w:r>
      <w:r w:rsidRPr="00591138">
        <w:rPr>
          <w:rFonts w:ascii="Times New Roman" w:hAnsi="Times New Roman"/>
          <w:i/>
          <w:iCs/>
          <w:sz w:val="24"/>
          <w:szCs w:val="24"/>
          <w:lang w:val="en-US"/>
        </w:rPr>
        <w:t>login</w:t>
      </w:r>
      <w:r w:rsidRPr="00591138">
        <w:rPr>
          <w:rFonts w:ascii="Times New Roman" w:hAnsi="Times New Roman"/>
          <w:sz w:val="24"/>
          <w:szCs w:val="24"/>
          <w:lang w:val="en-US"/>
        </w:rPr>
        <w:t>, maka secara automatis sistem akan mengarahkan ke halaman  verifikasi email jika akun belum terverifikasi. Apabila email sudah terverifikasi sebelumnya, sistem akan mengarahkan ke halaman utama situs web SehatinAja.</w:t>
      </w:r>
    </w:p>
    <w:p w14:paraId="33235061" w14:textId="77777777" w:rsidR="00B9238A" w:rsidRPr="00591138" w:rsidRDefault="00B9238A" w:rsidP="00B9238A">
      <w:pPr>
        <w:spacing w:after="0" w:line="360" w:lineRule="auto"/>
        <w:ind w:firstLine="567"/>
        <w:jc w:val="both"/>
        <w:rPr>
          <w:rFonts w:ascii="Times New Roman" w:hAnsi="Times New Roman"/>
          <w:sz w:val="24"/>
          <w:szCs w:val="24"/>
          <w:lang w:val="en-US"/>
        </w:rPr>
      </w:pPr>
    </w:p>
    <w:p w14:paraId="6CCF7A91" w14:textId="77777777" w:rsidR="00B9238A" w:rsidRPr="00591138" w:rsidRDefault="00B9238A" w:rsidP="00B9238A">
      <w:pPr>
        <w:spacing w:after="0" w:line="360" w:lineRule="auto"/>
        <w:jc w:val="both"/>
        <w:rPr>
          <w:rFonts w:ascii="Times New Roman" w:hAnsi="Times New Roman"/>
          <w:sz w:val="24"/>
          <w:szCs w:val="24"/>
          <w:lang w:val="en-US"/>
        </w:rPr>
      </w:pPr>
      <w:r>
        <w:rPr>
          <w:noProof/>
        </w:rPr>
        <mc:AlternateContent>
          <mc:Choice Requires="wps">
            <w:drawing>
              <wp:anchor distT="0" distB="0" distL="114300" distR="114300" simplePos="0" relativeHeight="251702272" behindDoc="0" locked="0" layoutInCell="1" allowOverlap="1" wp14:anchorId="51AF2CF3" wp14:editId="485C3CBF">
                <wp:simplePos x="0" y="0"/>
                <wp:positionH relativeFrom="column">
                  <wp:posOffset>343535</wp:posOffset>
                </wp:positionH>
                <wp:positionV relativeFrom="paragraph">
                  <wp:posOffset>2299335</wp:posOffset>
                </wp:positionV>
                <wp:extent cx="4726940" cy="635"/>
                <wp:effectExtent l="0" t="0" r="0" b="0"/>
                <wp:wrapSquare wrapText="bothSides"/>
                <wp:docPr id="609196492" name="Text Box 609196492"/>
                <wp:cNvGraphicFramePr/>
                <a:graphic xmlns:a="http://schemas.openxmlformats.org/drawingml/2006/main">
                  <a:graphicData uri="http://schemas.microsoft.com/office/word/2010/wordprocessingShape">
                    <wps:wsp>
                      <wps:cNvSpPr txBox="1"/>
                      <wps:spPr>
                        <a:xfrm>
                          <a:off x="0" y="0"/>
                          <a:ext cx="4726940" cy="635"/>
                        </a:xfrm>
                        <a:prstGeom prst="rect">
                          <a:avLst/>
                        </a:prstGeom>
                        <a:solidFill>
                          <a:prstClr val="white"/>
                        </a:solidFill>
                        <a:ln>
                          <a:noFill/>
                        </a:ln>
                      </wps:spPr>
                      <wps:txbx>
                        <w:txbxContent>
                          <w:p w14:paraId="6666F50D" w14:textId="77777777" w:rsidR="00B9238A" w:rsidRPr="00AB6E7C" w:rsidRDefault="00B9238A" w:rsidP="00B9238A">
                            <w:pPr>
                              <w:pStyle w:val="Caption"/>
                              <w:rPr>
                                <w:szCs w:val="24"/>
                                <w:lang w:val="en-US"/>
                              </w:rPr>
                            </w:pPr>
                            <w:bookmarkStart w:id="4" w:name="_Toc98708336"/>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3</w:t>
                            </w:r>
                            <w:r>
                              <w:fldChar w:fldCharType="end"/>
                            </w:r>
                            <w:r>
                              <w:rPr>
                                <w:noProof/>
                                <w:lang w:val="en-ID"/>
                              </w:rPr>
                              <w:t xml:space="preserve"> </w:t>
                            </w:r>
                            <w:r w:rsidRPr="00F32FEA">
                              <w:rPr>
                                <w:noProof/>
                                <w:lang w:val="en-ID"/>
                              </w:rPr>
                              <w:t xml:space="preserve">Tampilan Aplikasi Halaman </w:t>
                            </w:r>
                            <w:r>
                              <w:rPr>
                                <w:iCs/>
                                <w:noProof/>
                                <w:lang w:val="en-ID"/>
                              </w:rPr>
                              <w:t>Lupa Kata Sandi</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F2CF3" id="Text Box 609196492" o:spid="_x0000_s1027" type="#_x0000_t202" style="position:absolute;left:0;text-align:left;margin-left:27.05pt;margin-top:181.05pt;width:372.2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" stroked="f">
                <v:textbox style="mso-fit-shape-to-text:t" inset="0,0,0,0">
                  <w:txbxContent>
                    <w:p w14:paraId="6666F50D" w14:textId="77777777" w:rsidR="00B9238A" w:rsidRPr="00AB6E7C" w:rsidRDefault="00B9238A" w:rsidP="00B9238A">
                      <w:pPr>
                        <w:pStyle w:val="Caption"/>
                        <w:rPr>
                          <w:szCs w:val="24"/>
                          <w:lang w:val="en-US"/>
                        </w:rPr>
                      </w:pPr>
                      <w:bookmarkStart w:id="5" w:name="_Toc98708336"/>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3</w:t>
                      </w:r>
                      <w:r>
                        <w:fldChar w:fldCharType="end"/>
                      </w:r>
                      <w:r>
                        <w:rPr>
                          <w:noProof/>
                          <w:lang w:val="en-ID"/>
                        </w:rPr>
                        <w:t xml:space="preserve"> </w:t>
                      </w:r>
                      <w:r w:rsidRPr="00F32FEA">
                        <w:rPr>
                          <w:noProof/>
                          <w:lang w:val="en-ID"/>
                        </w:rPr>
                        <w:t xml:space="preserve">Tampilan Aplikasi Halaman </w:t>
                      </w:r>
                      <w:r>
                        <w:rPr>
                          <w:iCs/>
                          <w:noProof/>
                          <w:lang w:val="en-ID"/>
                        </w:rPr>
                        <w:t>Lupa Kata Sandi</w:t>
                      </w:r>
                      <w:bookmarkEnd w:id="5"/>
                    </w:p>
                  </w:txbxContent>
                </v:textbox>
                <w10:wrap type="square"/>
              </v:shape>
            </w:pict>
          </mc:Fallback>
        </mc:AlternateContent>
      </w:r>
      <w:r w:rsidRPr="00591138">
        <w:rPr>
          <w:rFonts w:ascii="Times New Roman" w:hAnsi="Times New Roman"/>
          <w:noProof/>
          <w:sz w:val="24"/>
          <w:szCs w:val="24"/>
          <w:lang w:val="en-US"/>
        </w:rPr>
        <w:drawing>
          <wp:anchor distT="0" distB="0" distL="114300" distR="114300" simplePos="0" relativeHeight="251659264" behindDoc="0" locked="0" layoutInCell="1" allowOverlap="1" wp14:anchorId="15933665" wp14:editId="4B9A6D59">
            <wp:simplePos x="0" y="0"/>
            <wp:positionH relativeFrom="margin">
              <wp:posOffset>344061</wp:posOffset>
            </wp:positionH>
            <wp:positionV relativeFrom="paragraph">
              <wp:posOffset>-635</wp:posOffset>
            </wp:positionV>
            <wp:extent cx="4726940" cy="2242185"/>
            <wp:effectExtent l="0" t="0" r="0" b="5715"/>
            <wp:wrapSquare wrapText="bothSides"/>
            <wp:docPr id="173994466" name="Picture 1739944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4466" name="Picture 173994466" descr="Graphical user interface, application&#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726940" cy="2242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9E0B01" w14:textId="77777777" w:rsidR="00B9238A" w:rsidRPr="00591138"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sz w:val="24"/>
          <w:szCs w:val="24"/>
          <w:lang w:val="en-US"/>
        </w:rPr>
        <w:t xml:space="preserve">Ketika </w:t>
      </w:r>
      <w:r w:rsidRPr="00591138">
        <w:rPr>
          <w:rFonts w:ascii="Times New Roman" w:hAnsi="Times New Roman"/>
          <w:i/>
          <w:iCs/>
          <w:sz w:val="24"/>
          <w:szCs w:val="24"/>
          <w:lang w:val="en-US"/>
        </w:rPr>
        <w:t>user</w:t>
      </w:r>
      <w:r w:rsidRPr="00591138">
        <w:rPr>
          <w:rFonts w:ascii="Times New Roman" w:hAnsi="Times New Roman"/>
          <w:sz w:val="24"/>
          <w:szCs w:val="24"/>
          <w:lang w:val="en-US"/>
        </w:rPr>
        <w:t xml:space="preserve"> tidak dapat mengingat </w:t>
      </w:r>
      <w:r w:rsidRPr="00591138">
        <w:rPr>
          <w:rFonts w:ascii="Times New Roman" w:hAnsi="Times New Roman"/>
          <w:i/>
          <w:iCs/>
          <w:sz w:val="24"/>
          <w:szCs w:val="24"/>
          <w:lang w:val="en-US"/>
        </w:rPr>
        <w:t>password</w:t>
      </w:r>
      <w:r w:rsidRPr="00591138">
        <w:rPr>
          <w:rFonts w:ascii="Times New Roman" w:hAnsi="Times New Roman"/>
          <w:sz w:val="24"/>
          <w:szCs w:val="24"/>
          <w:lang w:val="en-US"/>
        </w:rPr>
        <w:t xml:space="preserve"> pada akun yang telah didaftarkan, situs web SehatinAja memiliki fitur lupa </w:t>
      </w:r>
      <w:r w:rsidRPr="00591138">
        <w:rPr>
          <w:rFonts w:ascii="Times New Roman" w:hAnsi="Times New Roman"/>
          <w:i/>
          <w:iCs/>
          <w:sz w:val="24"/>
          <w:szCs w:val="24"/>
          <w:lang w:val="en-US"/>
        </w:rPr>
        <w:t>password</w:t>
      </w:r>
      <w:r w:rsidRPr="00591138">
        <w:rPr>
          <w:rFonts w:ascii="Times New Roman" w:hAnsi="Times New Roman"/>
          <w:sz w:val="24"/>
          <w:szCs w:val="24"/>
          <w:lang w:val="en-US"/>
        </w:rPr>
        <w:t xml:space="preserve"> untuk menghapus </w:t>
      </w:r>
      <w:r w:rsidRPr="00591138">
        <w:rPr>
          <w:rFonts w:ascii="Times New Roman" w:hAnsi="Times New Roman"/>
          <w:i/>
          <w:iCs/>
          <w:sz w:val="24"/>
          <w:szCs w:val="24"/>
          <w:lang w:val="en-US"/>
        </w:rPr>
        <w:t xml:space="preserve">password </w:t>
      </w:r>
      <w:r w:rsidRPr="00591138">
        <w:rPr>
          <w:rFonts w:ascii="Times New Roman" w:hAnsi="Times New Roman"/>
          <w:sz w:val="24"/>
          <w:szCs w:val="24"/>
          <w:lang w:val="en-US"/>
        </w:rPr>
        <w:t xml:space="preserve">lama dan membuat </w:t>
      </w:r>
      <w:r w:rsidRPr="00591138">
        <w:rPr>
          <w:rFonts w:ascii="Times New Roman" w:hAnsi="Times New Roman"/>
          <w:i/>
          <w:iCs/>
          <w:sz w:val="24"/>
          <w:szCs w:val="24"/>
          <w:lang w:val="en-US"/>
        </w:rPr>
        <w:lastRenderedPageBreak/>
        <w:t>password</w:t>
      </w:r>
      <w:r w:rsidRPr="00591138">
        <w:rPr>
          <w:rFonts w:ascii="Times New Roman" w:hAnsi="Times New Roman"/>
          <w:sz w:val="24"/>
          <w:szCs w:val="24"/>
          <w:lang w:val="en-US"/>
        </w:rPr>
        <w:t xml:space="preserve"> baru. Untuk mengakses fitur tersebut, pengguna dapat menekan tombol “Lupa kata sandi?” pada halaman</w:t>
      </w:r>
      <w:r w:rsidRPr="00591138">
        <w:rPr>
          <w:rFonts w:ascii="Times New Roman" w:hAnsi="Times New Roman"/>
          <w:i/>
          <w:iCs/>
          <w:sz w:val="24"/>
          <w:szCs w:val="24"/>
          <w:lang w:val="en-US"/>
        </w:rPr>
        <w:t xml:space="preserve"> login</w:t>
      </w:r>
      <w:r w:rsidRPr="00591138">
        <w:rPr>
          <w:rFonts w:ascii="Times New Roman" w:hAnsi="Times New Roman"/>
          <w:sz w:val="24"/>
          <w:szCs w:val="24"/>
          <w:lang w:val="en-US"/>
        </w:rPr>
        <w:t xml:space="preserve">. Ketika pengguna menekan tombol tersebut, sistem akan mengarahkan pengguna ke halaman lupa </w:t>
      </w:r>
      <w:r w:rsidRPr="00591138">
        <w:rPr>
          <w:rFonts w:ascii="Times New Roman" w:hAnsi="Times New Roman"/>
          <w:i/>
          <w:iCs/>
          <w:sz w:val="24"/>
          <w:szCs w:val="24"/>
          <w:lang w:val="en-US"/>
        </w:rPr>
        <w:t>password</w:t>
      </w:r>
      <w:r w:rsidRPr="00591138">
        <w:rPr>
          <w:rFonts w:ascii="Times New Roman" w:hAnsi="Times New Roman"/>
          <w:sz w:val="24"/>
          <w:szCs w:val="24"/>
          <w:lang w:val="en-US"/>
        </w:rPr>
        <w:t xml:space="preserve">. Pengguna akan diminta untuk memasukkan </w:t>
      </w:r>
      <w:r w:rsidRPr="00591138">
        <w:rPr>
          <w:rFonts w:ascii="Times New Roman" w:hAnsi="Times New Roman"/>
          <w:i/>
          <w:iCs/>
          <w:sz w:val="24"/>
          <w:szCs w:val="24"/>
          <w:lang w:val="en-US"/>
        </w:rPr>
        <w:t>email</w:t>
      </w:r>
      <w:r w:rsidRPr="00591138">
        <w:rPr>
          <w:rFonts w:ascii="Times New Roman" w:hAnsi="Times New Roman"/>
          <w:sz w:val="24"/>
          <w:szCs w:val="24"/>
          <w:lang w:val="en-US"/>
        </w:rPr>
        <w:t xml:space="preserve"> yang terdaftar. Setelah pengguna berhasil memasukkan </w:t>
      </w:r>
      <w:r w:rsidRPr="00591138">
        <w:rPr>
          <w:rFonts w:ascii="Times New Roman" w:hAnsi="Times New Roman"/>
          <w:i/>
          <w:iCs/>
          <w:sz w:val="24"/>
          <w:szCs w:val="24"/>
          <w:lang w:val="en-US"/>
        </w:rPr>
        <w:t>email</w:t>
      </w:r>
      <w:r w:rsidRPr="00591138">
        <w:rPr>
          <w:rFonts w:ascii="Times New Roman" w:hAnsi="Times New Roman"/>
          <w:sz w:val="24"/>
          <w:szCs w:val="24"/>
          <w:lang w:val="en-US"/>
        </w:rPr>
        <w:t xml:space="preserve">, sistem akan mengirimkan </w:t>
      </w:r>
      <w:r w:rsidRPr="00591138">
        <w:rPr>
          <w:rFonts w:ascii="Times New Roman" w:hAnsi="Times New Roman"/>
          <w:i/>
          <w:iCs/>
          <w:sz w:val="24"/>
          <w:szCs w:val="24"/>
          <w:lang w:val="en-US"/>
        </w:rPr>
        <w:t>email</w:t>
      </w:r>
      <w:r w:rsidRPr="00591138">
        <w:rPr>
          <w:rFonts w:ascii="Times New Roman" w:hAnsi="Times New Roman"/>
          <w:sz w:val="24"/>
          <w:szCs w:val="24"/>
          <w:lang w:val="en-US"/>
        </w:rPr>
        <w:t xml:space="preserve"> berisi </w:t>
      </w:r>
      <w:r w:rsidRPr="00591138">
        <w:rPr>
          <w:rFonts w:ascii="Times New Roman" w:hAnsi="Times New Roman"/>
          <w:i/>
          <w:iCs/>
          <w:sz w:val="24"/>
          <w:szCs w:val="24"/>
          <w:lang w:val="en-US"/>
        </w:rPr>
        <w:t>link</w:t>
      </w:r>
      <w:r w:rsidRPr="00591138">
        <w:rPr>
          <w:rFonts w:ascii="Times New Roman" w:hAnsi="Times New Roman"/>
          <w:sz w:val="24"/>
          <w:szCs w:val="24"/>
          <w:lang w:val="en-US"/>
        </w:rPr>
        <w:t xml:space="preserve"> untuk mengubah </w:t>
      </w:r>
      <w:r w:rsidRPr="00591138">
        <w:rPr>
          <w:rFonts w:ascii="Times New Roman" w:hAnsi="Times New Roman"/>
          <w:i/>
          <w:iCs/>
          <w:sz w:val="24"/>
          <w:szCs w:val="24"/>
          <w:lang w:val="en-US"/>
        </w:rPr>
        <w:t>password</w:t>
      </w:r>
      <w:r w:rsidRPr="00591138">
        <w:rPr>
          <w:rFonts w:ascii="Times New Roman" w:hAnsi="Times New Roman"/>
          <w:sz w:val="24"/>
          <w:szCs w:val="24"/>
          <w:lang w:val="en-US"/>
        </w:rPr>
        <w:t>.</w:t>
      </w:r>
    </w:p>
    <w:p w14:paraId="401908CB" w14:textId="77777777" w:rsidR="00B9238A" w:rsidRDefault="00B9238A" w:rsidP="00B9238A">
      <w:pPr>
        <w:spacing w:after="0" w:line="360" w:lineRule="auto"/>
        <w:jc w:val="both"/>
        <w:rPr>
          <w:rFonts w:ascii="Times New Roman" w:hAnsi="Times New Roman"/>
          <w:sz w:val="24"/>
          <w:szCs w:val="24"/>
          <w:lang w:val="en-US"/>
        </w:rPr>
      </w:pPr>
      <w:r w:rsidRPr="00591138">
        <w:rPr>
          <w:rFonts w:ascii="Times New Roman" w:hAnsi="Times New Roman"/>
          <w:noProof/>
          <w:sz w:val="24"/>
          <w:szCs w:val="24"/>
          <w:lang w:val="en-US"/>
        </w:rPr>
        <w:drawing>
          <wp:anchor distT="0" distB="0" distL="114300" distR="114300" simplePos="0" relativeHeight="251660288" behindDoc="0" locked="0" layoutInCell="1" allowOverlap="1" wp14:anchorId="7E61D30F" wp14:editId="09EADD97">
            <wp:simplePos x="0" y="0"/>
            <wp:positionH relativeFrom="margin">
              <wp:posOffset>142875</wp:posOffset>
            </wp:positionH>
            <wp:positionV relativeFrom="paragraph">
              <wp:posOffset>276860</wp:posOffset>
            </wp:positionV>
            <wp:extent cx="4933950" cy="2329180"/>
            <wp:effectExtent l="0" t="0" r="0" b="0"/>
            <wp:wrapSquare wrapText="bothSides"/>
            <wp:docPr id="173994467" name="Picture 17399446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4467" name="Picture 173994467" descr="Graphical user interface, text, application, chat or text messag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33950" cy="2329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732F16" w14:textId="77777777" w:rsidR="00B9238A" w:rsidRPr="00591138" w:rsidRDefault="00B9238A" w:rsidP="00B9238A">
      <w:pPr>
        <w:spacing w:after="0" w:line="360" w:lineRule="auto"/>
        <w:jc w:val="both"/>
        <w:rPr>
          <w:rFonts w:ascii="Times New Roman" w:hAnsi="Times New Roman"/>
          <w:sz w:val="24"/>
          <w:szCs w:val="24"/>
          <w:lang w:val="en-US"/>
        </w:rPr>
      </w:pPr>
    </w:p>
    <w:p w14:paraId="7DFCCD98" w14:textId="77777777" w:rsidR="00B9238A" w:rsidRDefault="00B9238A" w:rsidP="00B9238A">
      <w:pPr>
        <w:pStyle w:val="Caption"/>
      </w:pPr>
      <w:bookmarkStart w:id="6" w:name="_Toc98708337"/>
    </w:p>
    <w:p w14:paraId="46A4D631" w14:textId="77777777" w:rsidR="00B9238A" w:rsidRDefault="00B9238A" w:rsidP="00B9238A">
      <w:pPr>
        <w:pStyle w:val="Caption"/>
      </w:pPr>
    </w:p>
    <w:p w14:paraId="42F1E659" w14:textId="77777777" w:rsidR="00B9238A" w:rsidRDefault="00B9238A" w:rsidP="00B9238A">
      <w:pPr>
        <w:pStyle w:val="Caption"/>
      </w:pPr>
    </w:p>
    <w:p w14:paraId="15B4E3B4" w14:textId="77777777" w:rsidR="00B9238A" w:rsidRDefault="00B9238A" w:rsidP="00B9238A">
      <w:pPr>
        <w:pStyle w:val="Caption"/>
      </w:pPr>
    </w:p>
    <w:p w14:paraId="5368C308" w14:textId="77777777" w:rsidR="00B9238A" w:rsidRDefault="00B9238A" w:rsidP="00B9238A">
      <w:pPr>
        <w:pStyle w:val="Caption"/>
      </w:pPr>
    </w:p>
    <w:p w14:paraId="5677D13D" w14:textId="77777777" w:rsidR="00B9238A" w:rsidRDefault="00B9238A" w:rsidP="00B9238A">
      <w:pPr>
        <w:pStyle w:val="Caption"/>
      </w:pPr>
    </w:p>
    <w:p w14:paraId="01AA87CF" w14:textId="77777777" w:rsidR="00B9238A" w:rsidRDefault="00B9238A" w:rsidP="00B9238A">
      <w:pPr>
        <w:pStyle w:val="Caption"/>
      </w:pPr>
    </w:p>
    <w:p w14:paraId="7D7036B9" w14:textId="77777777" w:rsidR="00B9238A" w:rsidRDefault="00B9238A" w:rsidP="00B9238A">
      <w:pPr>
        <w:pStyle w:val="Caption"/>
      </w:pPr>
    </w:p>
    <w:p w14:paraId="2CE22294" w14:textId="1D6D194C" w:rsidR="00B9238A" w:rsidRDefault="00B9238A" w:rsidP="00B9238A">
      <w:pPr>
        <w:pStyle w:val="Caption"/>
        <w:rPr>
          <w:szCs w:val="24"/>
          <w:lang w:val="en-US"/>
        </w:rPr>
      </w:pPr>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4</w:t>
      </w:r>
      <w:r>
        <w:fldChar w:fldCharType="end"/>
      </w:r>
      <w:r>
        <w:rPr>
          <w:noProof/>
          <w:lang w:val="en-ID"/>
        </w:rPr>
        <w:t xml:space="preserve"> </w:t>
      </w:r>
      <w:r w:rsidRPr="00F32FEA">
        <w:rPr>
          <w:noProof/>
          <w:lang w:val="en-ID"/>
        </w:rPr>
        <w:t xml:space="preserve">Tampilan Aplikasi Halaman </w:t>
      </w:r>
      <w:r>
        <w:rPr>
          <w:iCs/>
          <w:noProof/>
          <w:lang w:val="en-ID"/>
        </w:rPr>
        <w:t>Ubah Kata Sandi</w:t>
      </w:r>
      <w:bookmarkEnd w:id="6"/>
    </w:p>
    <w:p w14:paraId="7A555B75" w14:textId="77777777" w:rsidR="00B9238A" w:rsidRPr="00591138" w:rsidRDefault="00B9238A" w:rsidP="00B9238A">
      <w:pPr>
        <w:spacing w:after="0" w:line="360" w:lineRule="auto"/>
        <w:ind w:firstLine="720"/>
        <w:jc w:val="both"/>
        <w:rPr>
          <w:rFonts w:ascii="Times New Roman" w:hAnsi="Times New Roman"/>
          <w:sz w:val="24"/>
          <w:szCs w:val="24"/>
          <w:lang w:val="en-US"/>
        </w:rPr>
      </w:pPr>
      <w:r w:rsidRPr="00591138">
        <w:rPr>
          <w:rFonts w:ascii="Times New Roman" w:hAnsi="Times New Roman"/>
          <w:sz w:val="24"/>
          <w:szCs w:val="24"/>
          <w:lang w:val="en-US"/>
        </w:rPr>
        <w:t xml:space="preserve">Pada halaman ubah </w:t>
      </w:r>
      <w:r w:rsidRPr="00591138">
        <w:rPr>
          <w:rFonts w:ascii="Times New Roman" w:hAnsi="Times New Roman"/>
          <w:i/>
          <w:iCs/>
          <w:sz w:val="24"/>
          <w:szCs w:val="24"/>
          <w:lang w:val="en-US"/>
        </w:rPr>
        <w:t>password</w:t>
      </w:r>
      <w:r w:rsidRPr="00591138">
        <w:rPr>
          <w:rFonts w:ascii="Times New Roman" w:hAnsi="Times New Roman"/>
          <w:sz w:val="24"/>
          <w:szCs w:val="24"/>
          <w:lang w:val="en-US"/>
        </w:rPr>
        <w:t xml:space="preserve">, pengguna harus mengisi </w:t>
      </w:r>
      <w:r w:rsidRPr="00591138">
        <w:rPr>
          <w:rFonts w:ascii="Times New Roman" w:hAnsi="Times New Roman"/>
          <w:i/>
          <w:iCs/>
          <w:sz w:val="24"/>
          <w:szCs w:val="24"/>
          <w:lang w:val="en-US"/>
        </w:rPr>
        <w:t>form</w:t>
      </w:r>
      <w:r w:rsidRPr="00591138">
        <w:rPr>
          <w:rFonts w:ascii="Times New Roman" w:hAnsi="Times New Roman"/>
          <w:sz w:val="24"/>
          <w:szCs w:val="24"/>
          <w:lang w:val="en-US"/>
        </w:rPr>
        <w:t xml:space="preserve"> untuk mengubah </w:t>
      </w:r>
      <w:r w:rsidRPr="00591138">
        <w:rPr>
          <w:rFonts w:ascii="Times New Roman" w:hAnsi="Times New Roman"/>
          <w:i/>
          <w:iCs/>
          <w:sz w:val="24"/>
          <w:szCs w:val="24"/>
          <w:lang w:val="en-US"/>
        </w:rPr>
        <w:t>password</w:t>
      </w:r>
      <w:r w:rsidRPr="00591138">
        <w:rPr>
          <w:rFonts w:ascii="Times New Roman" w:hAnsi="Times New Roman"/>
          <w:sz w:val="24"/>
          <w:szCs w:val="24"/>
          <w:lang w:val="en-US"/>
        </w:rPr>
        <w:t xml:space="preserve">. Pengguna akan diminta untuk memasukkan </w:t>
      </w:r>
      <w:r w:rsidRPr="00591138">
        <w:rPr>
          <w:rFonts w:ascii="Times New Roman" w:hAnsi="Times New Roman"/>
          <w:i/>
          <w:iCs/>
          <w:sz w:val="24"/>
          <w:szCs w:val="24"/>
          <w:lang w:val="en-US"/>
        </w:rPr>
        <w:t xml:space="preserve">email, password </w:t>
      </w:r>
      <w:r w:rsidRPr="00591138">
        <w:rPr>
          <w:rFonts w:ascii="Times New Roman" w:hAnsi="Times New Roman"/>
          <w:sz w:val="24"/>
          <w:szCs w:val="24"/>
          <w:lang w:val="en-US"/>
        </w:rPr>
        <w:t xml:space="preserve">baru dan konfirmasi </w:t>
      </w:r>
      <w:r w:rsidRPr="00591138">
        <w:rPr>
          <w:rFonts w:ascii="Times New Roman" w:hAnsi="Times New Roman"/>
          <w:i/>
          <w:iCs/>
          <w:sz w:val="24"/>
          <w:szCs w:val="24"/>
          <w:lang w:val="en-US"/>
        </w:rPr>
        <w:t>password</w:t>
      </w:r>
      <w:r w:rsidRPr="00591138">
        <w:rPr>
          <w:rFonts w:ascii="Times New Roman" w:hAnsi="Times New Roman"/>
          <w:sz w:val="24"/>
          <w:szCs w:val="24"/>
          <w:lang w:val="en-US"/>
        </w:rPr>
        <w:t xml:space="preserve"> baru. Untuk </w:t>
      </w:r>
      <w:r w:rsidRPr="00591138">
        <w:rPr>
          <w:rFonts w:ascii="Times New Roman" w:hAnsi="Times New Roman"/>
          <w:i/>
          <w:iCs/>
          <w:sz w:val="24"/>
          <w:szCs w:val="24"/>
          <w:lang w:val="en-US"/>
        </w:rPr>
        <w:t xml:space="preserve">password </w:t>
      </w:r>
      <w:r w:rsidRPr="00591138">
        <w:rPr>
          <w:rFonts w:ascii="Times New Roman" w:hAnsi="Times New Roman"/>
          <w:sz w:val="24"/>
          <w:szCs w:val="24"/>
          <w:lang w:val="en-US"/>
        </w:rPr>
        <w:t>yang dimasukkan harus berisi 1 huruf kecil dan besar, 1 angka, 1 karakter spesial (seperti !@#$%&amp;*()?) dan minimal 8 karakter. Apabila data yang dimasukkan valid, pengguna akan diarahkan ke halaman utama situs web SehatinAja.</w:t>
      </w:r>
    </w:p>
    <w:p w14:paraId="37A29396" w14:textId="77777777" w:rsidR="00B9238A" w:rsidRPr="00591138" w:rsidRDefault="00B9238A" w:rsidP="00B9238A">
      <w:pPr>
        <w:spacing w:before="120" w:after="0" w:line="360" w:lineRule="auto"/>
        <w:ind w:left="-142"/>
        <w:jc w:val="both"/>
        <w:rPr>
          <w:rFonts w:ascii="Times New Roman" w:hAnsi="Times New Roman"/>
          <w:sz w:val="24"/>
          <w:szCs w:val="24"/>
          <w:lang w:val="en-US"/>
        </w:rPr>
      </w:pPr>
      <w:r w:rsidRPr="00591138">
        <w:rPr>
          <w:rFonts w:ascii="Times New Roman" w:hAnsi="Times New Roman"/>
          <w:noProof/>
          <w:sz w:val="24"/>
          <w:szCs w:val="24"/>
          <w:lang w:val="en-US"/>
        </w:rPr>
        <w:drawing>
          <wp:inline distT="0" distB="0" distL="0" distR="0" wp14:anchorId="12439624" wp14:editId="45E3A3F7">
            <wp:extent cx="6233160" cy="234950"/>
            <wp:effectExtent l="0" t="0" r="0" b="0"/>
            <wp:docPr id="173994473" name="Picture 173994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2260"/>
                    <a:stretch/>
                  </pic:blipFill>
                  <pic:spPr bwMode="auto">
                    <a:xfrm>
                      <a:off x="0" y="0"/>
                      <a:ext cx="6233160" cy="234950"/>
                    </a:xfrm>
                    <a:prstGeom prst="rect">
                      <a:avLst/>
                    </a:prstGeom>
                    <a:noFill/>
                    <a:ln>
                      <a:noFill/>
                    </a:ln>
                    <a:extLst>
                      <a:ext uri="{53640926-AAD7-44D8-BBD7-CCE9431645EC}">
                        <a14:shadowObscured xmlns:a14="http://schemas.microsoft.com/office/drawing/2010/main"/>
                      </a:ext>
                    </a:extLst>
                  </pic:spPr>
                </pic:pic>
              </a:graphicData>
            </a:graphic>
          </wp:inline>
        </w:drawing>
      </w:r>
    </w:p>
    <w:p w14:paraId="7304B389" w14:textId="77777777" w:rsidR="00B9238A" w:rsidRPr="00591138" w:rsidRDefault="00B9238A" w:rsidP="00B9238A">
      <w:pPr>
        <w:pStyle w:val="Caption"/>
        <w:rPr>
          <w:szCs w:val="24"/>
          <w:lang w:val="en-US"/>
        </w:rPr>
      </w:pPr>
      <w:bookmarkStart w:id="7" w:name="_Toc98708338"/>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5</w:t>
      </w:r>
      <w:r>
        <w:fldChar w:fldCharType="end"/>
      </w:r>
      <w:r>
        <w:rPr>
          <w:noProof/>
          <w:lang w:val="en-ID"/>
        </w:rPr>
        <w:t xml:space="preserve"> </w:t>
      </w:r>
      <w:r w:rsidRPr="00F32FEA">
        <w:rPr>
          <w:noProof/>
          <w:lang w:val="en-ID"/>
        </w:rPr>
        <w:t xml:space="preserve">Tampilan Aplikasi </w:t>
      </w:r>
      <w:r>
        <w:rPr>
          <w:i/>
          <w:iCs/>
          <w:noProof/>
          <w:lang w:val="en-ID"/>
        </w:rPr>
        <w:t>Navigation Bar (Guest)</w:t>
      </w:r>
      <w:bookmarkEnd w:id="7"/>
    </w:p>
    <w:p w14:paraId="16688B01" w14:textId="77777777" w:rsidR="00B9238A" w:rsidRPr="00AB6E7C" w:rsidRDefault="00B9238A" w:rsidP="00B9238A"/>
    <w:p w14:paraId="43A95F22" w14:textId="77777777" w:rsidR="00B9238A" w:rsidRPr="00591138" w:rsidRDefault="00B9238A" w:rsidP="00B9238A">
      <w:pPr>
        <w:spacing w:after="0" w:line="360" w:lineRule="auto"/>
        <w:ind w:firstLine="567"/>
        <w:jc w:val="both"/>
        <w:rPr>
          <w:rFonts w:ascii="Times New Roman" w:hAnsi="Times New Roman"/>
          <w:i/>
          <w:iCs/>
          <w:sz w:val="24"/>
          <w:szCs w:val="24"/>
          <w:lang w:val="en-US"/>
        </w:rPr>
      </w:pPr>
      <w:r w:rsidRPr="00591138">
        <w:rPr>
          <w:rFonts w:ascii="Times New Roman" w:hAnsi="Times New Roman"/>
          <w:sz w:val="24"/>
          <w:szCs w:val="24"/>
          <w:lang w:val="en-US"/>
        </w:rPr>
        <w:t xml:space="preserve">Gambar diatas merupakan tampilan dari </w:t>
      </w:r>
      <w:r w:rsidRPr="00591138">
        <w:rPr>
          <w:rFonts w:ascii="Times New Roman" w:hAnsi="Times New Roman"/>
          <w:i/>
          <w:iCs/>
          <w:sz w:val="24"/>
          <w:szCs w:val="24"/>
          <w:lang w:val="en-US"/>
        </w:rPr>
        <w:t>navigation bar</w:t>
      </w:r>
      <w:r w:rsidRPr="00591138">
        <w:rPr>
          <w:rFonts w:ascii="Times New Roman" w:hAnsi="Times New Roman"/>
          <w:sz w:val="24"/>
          <w:szCs w:val="24"/>
          <w:lang w:val="en-US"/>
        </w:rPr>
        <w:t xml:space="preserve"> situs web SehatinAja apabila pengguna belum melakukan </w:t>
      </w:r>
      <w:r w:rsidRPr="00591138">
        <w:rPr>
          <w:rFonts w:ascii="Times New Roman" w:hAnsi="Times New Roman"/>
          <w:i/>
          <w:iCs/>
          <w:sz w:val="24"/>
          <w:szCs w:val="24"/>
          <w:lang w:val="en-US"/>
        </w:rPr>
        <w:t xml:space="preserve">login </w:t>
      </w:r>
      <w:r w:rsidRPr="00591138">
        <w:rPr>
          <w:rFonts w:ascii="Times New Roman" w:hAnsi="Times New Roman"/>
          <w:sz w:val="24"/>
          <w:szCs w:val="24"/>
          <w:lang w:val="en-US"/>
        </w:rPr>
        <w:t xml:space="preserve">atau disebut sebagai </w:t>
      </w:r>
      <w:r w:rsidRPr="00591138">
        <w:rPr>
          <w:rFonts w:ascii="Times New Roman" w:hAnsi="Times New Roman"/>
          <w:i/>
          <w:iCs/>
          <w:sz w:val="24"/>
          <w:szCs w:val="24"/>
          <w:lang w:val="en-US"/>
        </w:rPr>
        <w:t xml:space="preserve">guest. </w:t>
      </w:r>
      <w:r w:rsidRPr="00591138">
        <w:rPr>
          <w:rFonts w:ascii="Times New Roman" w:hAnsi="Times New Roman"/>
          <w:sz w:val="24"/>
          <w:szCs w:val="24"/>
          <w:lang w:val="en-US"/>
        </w:rPr>
        <w:t xml:space="preserve">Pada aplikasi ini, </w:t>
      </w:r>
      <w:r w:rsidRPr="00591138">
        <w:rPr>
          <w:rFonts w:ascii="Times New Roman" w:hAnsi="Times New Roman"/>
          <w:i/>
          <w:iCs/>
          <w:sz w:val="24"/>
          <w:szCs w:val="24"/>
          <w:lang w:val="en-US"/>
        </w:rPr>
        <w:t xml:space="preserve">guest </w:t>
      </w:r>
      <w:r w:rsidRPr="00591138">
        <w:rPr>
          <w:rFonts w:ascii="Times New Roman" w:hAnsi="Times New Roman"/>
          <w:sz w:val="24"/>
          <w:szCs w:val="24"/>
          <w:lang w:val="en-US"/>
        </w:rPr>
        <w:t xml:space="preserve">dapat mengakses fitur lihat produk dan artikel tetapi tidak dapat melakukan transaksi pembelian produk. </w:t>
      </w:r>
      <w:r w:rsidRPr="00591138">
        <w:rPr>
          <w:rFonts w:ascii="Times New Roman" w:hAnsi="Times New Roman"/>
          <w:i/>
          <w:iCs/>
          <w:sz w:val="24"/>
          <w:szCs w:val="24"/>
          <w:lang w:val="en-US"/>
        </w:rPr>
        <w:t>Guest</w:t>
      </w:r>
      <w:r w:rsidRPr="00591138">
        <w:rPr>
          <w:rFonts w:ascii="Times New Roman" w:hAnsi="Times New Roman"/>
          <w:sz w:val="24"/>
          <w:szCs w:val="24"/>
          <w:lang w:val="en-US"/>
        </w:rPr>
        <w:t xml:space="preserve"> juga dapat melakukan pencarian produk.</w:t>
      </w:r>
    </w:p>
    <w:p w14:paraId="53B376EA" w14:textId="77777777" w:rsidR="00B9238A" w:rsidRPr="00591138" w:rsidRDefault="00B9238A" w:rsidP="00B9238A">
      <w:pPr>
        <w:spacing w:before="120" w:after="0" w:line="360" w:lineRule="auto"/>
        <w:ind w:left="-284"/>
        <w:jc w:val="both"/>
        <w:rPr>
          <w:rFonts w:ascii="Times New Roman" w:hAnsi="Times New Roman"/>
          <w:sz w:val="24"/>
          <w:szCs w:val="24"/>
          <w:lang w:val="en-US"/>
        </w:rPr>
      </w:pPr>
      <w:r w:rsidRPr="00591138">
        <w:rPr>
          <w:rFonts w:ascii="Times New Roman" w:hAnsi="Times New Roman"/>
          <w:noProof/>
          <w:sz w:val="24"/>
          <w:szCs w:val="24"/>
          <w:lang w:val="en-US"/>
        </w:rPr>
        <w:lastRenderedPageBreak/>
        <w:drawing>
          <wp:inline distT="0" distB="0" distL="0" distR="0" wp14:anchorId="4916201C" wp14:editId="70DAA2CB">
            <wp:extent cx="6313170" cy="226060"/>
            <wp:effectExtent l="0" t="0" r="0" b="2540"/>
            <wp:docPr id="173994476" name="Picture 173994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13170" cy="226060"/>
                    </a:xfrm>
                    <a:prstGeom prst="rect">
                      <a:avLst/>
                    </a:prstGeom>
                    <a:noFill/>
                    <a:ln>
                      <a:noFill/>
                    </a:ln>
                  </pic:spPr>
                </pic:pic>
              </a:graphicData>
            </a:graphic>
          </wp:inline>
        </w:drawing>
      </w:r>
    </w:p>
    <w:p w14:paraId="26E5C780" w14:textId="77777777" w:rsidR="00B9238A" w:rsidRPr="00591138" w:rsidRDefault="00B9238A" w:rsidP="00B9238A">
      <w:pPr>
        <w:pStyle w:val="Caption"/>
        <w:rPr>
          <w:szCs w:val="24"/>
          <w:lang w:val="en-US"/>
        </w:rPr>
      </w:pPr>
      <w:bookmarkStart w:id="8" w:name="_Toc98708339"/>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6</w:t>
      </w:r>
      <w:r>
        <w:fldChar w:fldCharType="end"/>
      </w:r>
      <w:r>
        <w:rPr>
          <w:noProof/>
          <w:lang w:val="en-ID"/>
        </w:rPr>
        <w:t xml:space="preserve"> </w:t>
      </w:r>
      <w:r w:rsidRPr="00F32FEA">
        <w:rPr>
          <w:noProof/>
          <w:lang w:val="en-ID"/>
        </w:rPr>
        <w:t xml:space="preserve">Tampilan Aplikasi </w:t>
      </w:r>
      <w:r>
        <w:rPr>
          <w:i/>
          <w:iCs/>
          <w:noProof/>
          <w:lang w:val="en-ID"/>
        </w:rPr>
        <w:t>Navigation Bar (Customer)</w:t>
      </w:r>
      <w:bookmarkEnd w:id="8"/>
    </w:p>
    <w:p w14:paraId="582340D5" w14:textId="77777777" w:rsidR="00B9238A" w:rsidRPr="00591138" w:rsidRDefault="00B9238A" w:rsidP="00B9238A">
      <w:pPr>
        <w:rPr>
          <w:ins w:id="9" w:author="{2109D080-6BFB-47C2-B8CB-B3062842831B}" w:date="2022-01-30T11:23:00Z"/>
          <w:rFonts w:ascii="Times New Roman" w:hAnsi="Times New Roman"/>
          <w:sz w:val="24"/>
          <w:szCs w:val="24"/>
        </w:rPr>
      </w:pPr>
    </w:p>
    <w:p w14:paraId="5B7B0238" w14:textId="77777777" w:rsidR="00B9238A" w:rsidRPr="00591138"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sz w:val="24"/>
          <w:szCs w:val="24"/>
          <w:lang w:val="en-US"/>
        </w:rPr>
        <w:t xml:space="preserve">Gambar diatas merupakan tampilan dari </w:t>
      </w:r>
      <w:r w:rsidRPr="00591138">
        <w:rPr>
          <w:rFonts w:ascii="Times New Roman" w:hAnsi="Times New Roman"/>
          <w:i/>
          <w:iCs/>
          <w:sz w:val="24"/>
          <w:szCs w:val="24"/>
          <w:lang w:val="en-US"/>
        </w:rPr>
        <w:t>navigation bar</w:t>
      </w:r>
      <w:r w:rsidRPr="00591138">
        <w:rPr>
          <w:rFonts w:ascii="Times New Roman" w:hAnsi="Times New Roman"/>
          <w:sz w:val="24"/>
          <w:szCs w:val="24"/>
          <w:lang w:val="en-US"/>
        </w:rPr>
        <w:t xml:space="preserve"> situs web SehatinAja apabila pengguna sudah melakukan </w:t>
      </w:r>
      <w:r w:rsidRPr="00591138">
        <w:rPr>
          <w:rFonts w:ascii="Times New Roman" w:hAnsi="Times New Roman"/>
          <w:i/>
          <w:iCs/>
          <w:sz w:val="24"/>
          <w:szCs w:val="24"/>
          <w:lang w:val="en-US"/>
        </w:rPr>
        <w:t>login</w:t>
      </w:r>
      <w:r w:rsidRPr="00591138">
        <w:rPr>
          <w:rFonts w:ascii="Times New Roman" w:hAnsi="Times New Roman"/>
          <w:sz w:val="24"/>
          <w:szCs w:val="24"/>
          <w:lang w:val="en-US"/>
        </w:rPr>
        <w:t xml:space="preserve"> untuk </w:t>
      </w:r>
      <w:r w:rsidRPr="00591138">
        <w:rPr>
          <w:rFonts w:ascii="Times New Roman" w:hAnsi="Times New Roman"/>
          <w:i/>
          <w:iCs/>
          <w:sz w:val="24"/>
          <w:szCs w:val="24"/>
          <w:lang w:val="en-US"/>
        </w:rPr>
        <w:t xml:space="preserve">role customer. </w:t>
      </w:r>
      <w:r w:rsidRPr="00591138">
        <w:rPr>
          <w:rFonts w:ascii="Times New Roman" w:hAnsi="Times New Roman"/>
          <w:sz w:val="24"/>
          <w:szCs w:val="24"/>
          <w:lang w:val="en-US"/>
        </w:rPr>
        <w:t xml:space="preserve">Pada aplikasi ini, </w:t>
      </w:r>
      <w:r w:rsidRPr="00591138">
        <w:rPr>
          <w:rFonts w:ascii="Times New Roman" w:hAnsi="Times New Roman"/>
          <w:i/>
          <w:iCs/>
          <w:sz w:val="24"/>
          <w:szCs w:val="24"/>
          <w:lang w:val="en-US"/>
        </w:rPr>
        <w:t xml:space="preserve">customer </w:t>
      </w:r>
      <w:r w:rsidRPr="00591138">
        <w:rPr>
          <w:rFonts w:ascii="Times New Roman" w:hAnsi="Times New Roman"/>
          <w:sz w:val="24"/>
          <w:szCs w:val="24"/>
          <w:lang w:val="en-US"/>
        </w:rPr>
        <w:t xml:space="preserve">dapat mengakses fitur lihat produk dan artikel dan juga dapat melakukan transaksi pembelian produk. Selain pembelian produk, </w:t>
      </w:r>
      <w:r w:rsidRPr="00591138">
        <w:rPr>
          <w:rFonts w:ascii="Times New Roman" w:hAnsi="Times New Roman"/>
          <w:i/>
          <w:iCs/>
          <w:sz w:val="24"/>
          <w:szCs w:val="24"/>
          <w:lang w:val="en-US"/>
        </w:rPr>
        <w:t>customer</w:t>
      </w:r>
      <w:r w:rsidRPr="00591138">
        <w:rPr>
          <w:rFonts w:ascii="Times New Roman" w:hAnsi="Times New Roman"/>
          <w:sz w:val="24"/>
          <w:szCs w:val="24"/>
          <w:lang w:val="en-US"/>
        </w:rPr>
        <w:t xml:space="preserve"> juga dapat melihat riwayat transaksi pada </w:t>
      </w:r>
      <w:r w:rsidRPr="00591138">
        <w:rPr>
          <w:rFonts w:ascii="Times New Roman" w:hAnsi="Times New Roman"/>
          <w:i/>
          <w:iCs/>
          <w:sz w:val="24"/>
          <w:szCs w:val="24"/>
          <w:lang w:val="en-US"/>
        </w:rPr>
        <w:t>icon shopping-bag</w:t>
      </w:r>
      <w:r w:rsidRPr="00591138">
        <w:rPr>
          <w:rFonts w:ascii="Times New Roman" w:hAnsi="Times New Roman"/>
          <w:sz w:val="24"/>
          <w:szCs w:val="24"/>
          <w:lang w:val="en-US"/>
        </w:rPr>
        <w:t xml:space="preserve"> dan keranjang pada icon</w:t>
      </w:r>
      <w:r w:rsidRPr="00591138">
        <w:rPr>
          <w:rFonts w:ascii="Times New Roman" w:hAnsi="Times New Roman"/>
          <w:i/>
          <w:iCs/>
          <w:sz w:val="24"/>
          <w:szCs w:val="24"/>
          <w:lang w:val="en-US"/>
        </w:rPr>
        <w:t xml:space="preserve"> </w:t>
      </w:r>
      <w:r w:rsidRPr="00591138">
        <w:rPr>
          <w:rFonts w:ascii="Times New Roman" w:hAnsi="Times New Roman"/>
          <w:sz w:val="24"/>
          <w:szCs w:val="24"/>
          <w:lang w:val="en-US"/>
        </w:rPr>
        <w:t>troli.</w:t>
      </w:r>
    </w:p>
    <w:p w14:paraId="19110C31" w14:textId="77777777" w:rsidR="00B9238A" w:rsidRPr="00591138" w:rsidRDefault="00B9238A" w:rsidP="00B9238A">
      <w:pPr>
        <w:spacing w:after="0" w:line="360" w:lineRule="auto"/>
        <w:ind w:firstLine="567"/>
        <w:jc w:val="both"/>
        <w:rPr>
          <w:rFonts w:ascii="Times New Roman" w:hAnsi="Times New Roman"/>
          <w:sz w:val="24"/>
          <w:szCs w:val="24"/>
          <w:lang w:val="en-US"/>
        </w:rPr>
      </w:pPr>
    </w:p>
    <w:p w14:paraId="3E0D7237" w14:textId="77777777" w:rsidR="00B9238A" w:rsidRPr="00591138"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noProof/>
          <w:sz w:val="24"/>
          <w:szCs w:val="24"/>
          <w:lang w:val="en-US"/>
        </w:rPr>
        <w:drawing>
          <wp:anchor distT="0" distB="0" distL="114300" distR="114300" simplePos="0" relativeHeight="251661312" behindDoc="0" locked="0" layoutInCell="1" allowOverlap="1" wp14:anchorId="0EA430AC" wp14:editId="4BEBF1C1">
            <wp:simplePos x="0" y="0"/>
            <wp:positionH relativeFrom="margin">
              <wp:align>center</wp:align>
            </wp:positionH>
            <wp:positionV relativeFrom="paragraph">
              <wp:posOffset>1270</wp:posOffset>
            </wp:positionV>
            <wp:extent cx="1602105" cy="1162685"/>
            <wp:effectExtent l="0" t="0" r="0" b="0"/>
            <wp:wrapTopAndBottom/>
            <wp:docPr id="173994477" name="Picture 17399447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4477" name="Picture 173994477" descr="Graphical user interface, text, application, chat or text messag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02105" cy="11626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E38D96" w14:textId="77777777" w:rsidR="00B9238A" w:rsidRPr="004C3794" w:rsidRDefault="00B9238A" w:rsidP="00B9238A">
      <w:pPr>
        <w:pStyle w:val="Caption"/>
        <w:rPr>
          <w:szCs w:val="24"/>
          <w:lang w:val="en-US"/>
        </w:rPr>
      </w:pPr>
      <w:bookmarkStart w:id="10" w:name="_Toc98708340"/>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7</w:t>
      </w:r>
      <w:r>
        <w:fldChar w:fldCharType="end"/>
      </w:r>
      <w:r>
        <w:rPr>
          <w:noProof/>
          <w:lang w:val="en-ID"/>
        </w:rPr>
        <w:t xml:space="preserve"> </w:t>
      </w:r>
      <w:r w:rsidRPr="00F32FEA">
        <w:rPr>
          <w:noProof/>
          <w:lang w:val="en-ID"/>
        </w:rPr>
        <w:t xml:space="preserve">Tampilan </w:t>
      </w:r>
      <w:r>
        <w:rPr>
          <w:noProof/>
          <w:lang w:val="en-ID"/>
        </w:rPr>
        <w:t xml:space="preserve">Menu </w:t>
      </w:r>
      <w:r>
        <w:rPr>
          <w:i/>
          <w:iCs/>
          <w:noProof/>
          <w:lang w:val="en-ID"/>
        </w:rPr>
        <w:t xml:space="preserve">Dropdown Profile </w:t>
      </w:r>
      <w:r>
        <w:rPr>
          <w:noProof/>
          <w:lang w:val="en-ID"/>
        </w:rPr>
        <w:t>(</w:t>
      </w:r>
      <w:r>
        <w:rPr>
          <w:i/>
          <w:iCs/>
          <w:noProof/>
          <w:lang w:val="en-ID"/>
        </w:rPr>
        <w:t>Customer</w:t>
      </w:r>
      <w:r>
        <w:rPr>
          <w:noProof/>
          <w:lang w:val="en-ID"/>
        </w:rPr>
        <w:t>)</w:t>
      </w:r>
      <w:bookmarkEnd w:id="10"/>
    </w:p>
    <w:p w14:paraId="48BB72A8" w14:textId="77777777" w:rsidR="00B9238A" w:rsidRPr="004C3794" w:rsidRDefault="00B9238A" w:rsidP="00B9238A"/>
    <w:p w14:paraId="5A2A7597" w14:textId="77777777" w:rsidR="00B9238A" w:rsidRPr="00591138"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sz w:val="24"/>
          <w:szCs w:val="24"/>
          <w:lang w:val="en-US"/>
        </w:rPr>
        <w:t xml:space="preserve">Gambar diatas merupakan tampilan menu </w:t>
      </w:r>
      <w:r w:rsidRPr="00591138">
        <w:rPr>
          <w:rFonts w:ascii="Times New Roman" w:hAnsi="Times New Roman"/>
          <w:i/>
          <w:iCs/>
          <w:sz w:val="24"/>
          <w:szCs w:val="24"/>
          <w:lang w:val="en-US"/>
        </w:rPr>
        <w:t>dropdown</w:t>
      </w:r>
      <w:r w:rsidRPr="00591138">
        <w:rPr>
          <w:rFonts w:ascii="Times New Roman" w:hAnsi="Times New Roman"/>
          <w:sz w:val="24"/>
          <w:szCs w:val="24"/>
          <w:lang w:val="en-US"/>
        </w:rPr>
        <w:t xml:space="preserve"> profil untuk </w:t>
      </w:r>
      <w:r w:rsidRPr="00591138">
        <w:rPr>
          <w:rFonts w:ascii="Times New Roman" w:hAnsi="Times New Roman"/>
          <w:i/>
          <w:iCs/>
          <w:sz w:val="24"/>
          <w:szCs w:val="24"/>
          <w:lang w:val="en-US"/>
        </w:rPr>
        <w:t>customer</w:t>
      </w:r>
      <w:r w:rsidRPr="00591138">
        <w:rPr>
          <w:rFonts w:ascii="Times New Roman" w:hAnsi="Times New Roman"/>
          <w:sz w:val="24"/>
          <w:szCs w:val="24"/>
          <w:lang w:val="en-US"/>
        </w:rPr>
        <w:t xml:space="preserve"> yang berisi tombol untuk ke halaman ubah profil dan keluar dari akun di situs web SehatinAja.</w:t>
      </w:r>
    </w:p>
    <w:p w14:paraId="29EE048A" w14:textId="77777777" w:rsidR="00B9238A" w:rsidRPr="00591138" w:rsidRDefault="00B9238A" w:rsidP="00B9238A">
      <w:pPr>
        <w:spacing w:after="0" w:line="360" w:lineRule="auto"/>
        <w:ind w:firstLine="567"/>
        <w:jc w:val="both"/>
        <w:rPr>
          <w:rFonts w:ascii="Times New Roman" w:hAnsi="Times New Roman"/>
          <w:sz w:val="24"/>
          <w:szCs w:val="24"/>
          <w:lang w:val="en-US"/>
        </w:rPr>
      </w:pPr>
    </w:p>
    <w:p w14:paraId="2B30DE14" w14:textId="77777777" w:rsidR="00B9238A" w:rsidRDefault="00B9238A" w:rsidP="00B9238A">
      <w:pPr>
        <w:spacing w:after="0" w:line="360" w:lineRule="auto"/>
        <w:jc w:val="both"/>
        <w:rPr>
          <w:rFonts w:ascii="Times New Roman" w:hAnsi="Times New Roman"/>
          <w:sz w:val="24"/>
          <w:szCs w:val="24"/>
          <w:lang w:val="en-US"/>
        </w:rPr>
      </w:pPr>
      <w:r w:rsidRPr="00591138">
        <w:rPr>
          <w:rFonts w:ascii="Times New Roman" w:hAnsi="Times New Roman"/>
          <w:noProof/>
          <w:sz w:val="24"/>
          <w:szCs w:val="24"/>
          <w:lang w:val="en-US"/>
        </w:rPr>
        <w:drawing>
          <wp:anchor distT="0" distB="0" distL="114300" distR="114300" simplePos="0" relativeHeight="251681792" behindDoc="0" locked="0" layoutInCell="1" allowOverlap="1" wp14:anchorId="35A64697" wp14:editId="46EEE1A7">
            <wp:simplePos x="0" y="0"/>
            <wp:positionH relativeFrom="margin">
              <wp:align>center</wp:align>
            </wp:positionH>
            <wp:positionV relativeFrom="paragraph">
              <wp:posOffset>-1658</wp:posOffset>
            </wp:positionV>
            <wp:extent cx="1636395" cy="1525905"/>
            <wp:effectExtent l="0" t="0" r="1905" b="0"/>
            <wp:wrapTopAndBottom/>
            <wp:docPr id="66" name="Picture 6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chat or text messag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36395" cy="15259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C464BC" w14:textId="77777777" w:rsidR="00B9238A" w:rsidRPr="004C3794" w:rsidRDefault="00B9238A" w:rsidP="00B9238A">
      <w:pPr>
        <w:pStyle w:val="Caption"/>
        <w:rPr>
          <w:szCs w:val="24"/>
          <w:lang w:val="en-US"/>
        </w:rPr>
      </w:pPr>
      <w:bookmarkStart w:id="11" w:name="_Toc98708341"/>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8</w:t>
      </w:r>
      <w:r>
        <w:fldChar w:fldCharType="end"/>
      </w:r>
      <w:r>
        <w:rPr>
          <w:noProof/>
          <w:lang w:val="en-ID"/>
        </w:rPr>
        <w:t xml:space="preserve"> </w:t>
      </w:r>
      <w:r w:rsidRPr="00F32FEA">
        <w:rPr>
          <w:noProof/>
          <w:lang w:val="en-ID"/>
        </w:rPr>
        <w:t xml:space="preserve">Tampilan </w:t>
      </w:r>
      <w:r>
        <w:rPr>
          <w:noProof/>
          <w:lang w:val="en-ID"/>
        </w:rPr>
        <w:t xml:space="preserve">Menu </w:t>
      </w:r>
      <w:r>
        <w:rPr>
          <w:i/>
          <w:iCs/>
          <w:noProof/>
          <w:lang w:val="en-ID"/>
        </w:rPr>
        <w:t xml:space="preserve">Dropdown Profile </w:t>
      </w:r>
      <w:r>
        <w:rPr>
          <w:noProof/>
          <w:lang w:val="en-ID"/>
        </w:rPr>
        <w:t>(</w:t>
      </w:r>
      <w:r>
        <w:rPr>
          <w:i/>
          <w:iCs/>
          <w:noProof/>
          <w:lang w:val="en-ID"/>
        </w:rPr>
        <w:t>Supplier</w:t>
      </w:r>
      <w:r>
        <w:rPr>
          <w:noProof/>
          <w:lang w:val="en-ID"/>
        </w:rPr>
        <w:t>)</w:t>
      </w:r>
      <w:bookmarkEnd w:id="11"/>
    </w:p>
    <w:p w14:paraId="65592E00" w14:textId="77777777" w:rsidR="00B9238A" w:rsidRPr="00591138" w:rsidRDefault="00B9238A" w:rsidP="00B9238A">
      <w:pPr>
        <w:spacing w:after="0" w:line="360" w:lineRule="auto"/>
        <w:jc w:val="both"/>
        <w:rPr>
          <w:rFonts w:ascii="Times New Roman" w:hAnsi="Times New Roman"/>
          <w:sz w:val="24"/>
          <w:szCs w:val="24"/>
          <w:lang w:val="en-US"/>
        </w:rPr>
      </w:pPr>
    </w:p>
    <w:p w14:paraId="2946AE90" w14:textId="77777777" w:rsidR="00B9238A" w:rsidRPr="00591138"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sz w:val="24"/>
          <w:szCs w:val="24"/>
          <w:lang w:val="en-US"/>
        </w:rPr>
        <w:lastRenderedPageBreak/>
        <w:t xml:space="preserve">Gambar diatas merupakan tampilan menu </w:t>
      </w:r>
      <w:r w:rsidRPr="00591138">
        <w:rPr>
          <w:rFonts w:ascii="Times New Roman" w:hAnsi="Times New Roman"/>
          <w:i/>
          <w:iCs/>
          <w:sz w:val="24"/>
          <w:szCs w:val="24"/>
          <w:lang w:val="en-US"/>
        </w:rPr>
        <w:t xml:space="preserve">dropdown </w:t>
      </w:r>
      <w:r w:rsidRPr="00591138">
        <w:rPr>
          <w:rFonts w:ascii="Times New Roman" w:hAnsi="Times New Roman"/>
          <w:sz w:val="24"/>
          <w:szCs w:val="24"/>
          <w:lang w:val="en-US"/>
        </w:rPr>
        <w:t xml:space="preserve">profil untuk </w:t>
      </w:r>
      <w:r w:rsidRPr="00591138">
        <w:rPr>
          <w:rFonts w:ascii="Times New Roman" w:hAnsi="Times New Roman"/>
          <w:i/>
          <w:iCs/>
          <w:sz w:val="24"/>
          <w:szCs w:val="24"/>
          <w:lang w:val="en-US"/>
        </w:rPr>
        <w:t>supplier</w:t>
      </w:r>
      <w:r w:rsidRPr="00591138">
        <w:rPr>
          <w:rFonts w:ascii="Times New Roman" w:hAnsi="Times New Roman"/>
          <w:sz w:val="24"/>
          <w:szCs w:val="24"/>
          <w:lang w:val="en-US"/>
        </w:rPr>
        <w:t xml:space="preserve"> yang berisi tombol edit profil dan melihat profile dari </w:t>
      </w:r>
      <w:r w:rsidRPr="00591138">
        <w:rPr>
          <w:rFonts w:ascii="Times New Roman" w:hAnsi="Times New Roman"/>
          <w:i/>
          <w:iCs/>
          <w:sz w:val="24"/>
          <w:szCs w:val="24"/>
          <w:lang w:val="en-US"/>
        </w:rPr>
        <w:t>supplier</w:t>
      </w:r>
      <w:r w:rsidRPr="00591138">
        <w:rPr>
          <w:rFonts w:ascii="Times New Roman" w:hAnsi="Times New Roman"/>
          <w:sz w:val="24"/>
          <w:szCs w:val="24"/>
          <w:lang w:val="en-US"/>
        </w:rPr>
        <w:t xml:space="preserve"> tersebut. Selain itu, juga terdapat tombol untuk keluar dari akun </w:t>
      </w:r>
      <w:r w:rsidRPr="00591138">
        <w:rPr>
          <w:rFonts w:ascii="Times New Roman" w:hAnsi="Times New Roman"/>
          <w:i/>
          <w:iCs/>
          <w:sz w:val="24"/>
          <w:szCs w:val="24"/>
          <w:lang w:val="en-US"/>
        </w:rPr>
        <w:t>supplier</w:t>
      </w:r>
      <w:r w:rsidRPr="00591138">
        <w:rPr>
          <w:rFonts w:ascii="Times New Roman" w:hAnsi="Times New Roman"/>
          <w:sz w:val="24"/>
          <w:szCs w:val="24"/>
          <w:lang w:val="en-US"/>
        </w:rPr>
        <w:t xml:space="preserve"> di situs web SehatinAja.</w:t>
      </w:r>
    </w:p>
    <w:p w14:paraId="17A387C2" w14:textId="77777777" w:rsidR="00B9238A" w:rsidRPr="00591138" w:rsidRDefault="00B9238A" w:rsidP="00B9238A">
      <w:pPr>
        <w:spacing w:after="0" w:line="360" w:lineRule="auto"/>
        <w:jc w:val="both"/>
        <w:rPr>
          <w:rFonts w:ascii="Times New Roman" w:hAnsi="Times New Roman"/>
          <w:sz w:val="24"/>
          <w:szCs w:val="24"/>
          <w:lang w:val="en-US"/>
        </w:rPr>
      </w:pPr>
    </w:p>
    <w:p w14:paraId="779BCEDA" w14:textId="77777777" w:rsidR="00B9238A" w:rsidRPr="00591138"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noProof/>
          <w:sz w:val="24"/>
          <w:szCs w:val="24"/>
          <w:lang w:val="en-US"/>
        </w:rPr>
        <w:drawing>
          <wp:anchor distT="0" distB="0" distL="114300" distR="114300" simplePos="0" relativeHeight="251662336" behindDoc="0" locked="0" layoutInCell="1" allowOverlap="1" wp14:anchorId="5553927E" wp14:editId="0227C8EA">
            <wp:simplePos x="0" y="0"/>
            <wp:positionH relativeFrom="margin">
              <wp:align>center</wp:align>
            </wp:positionH>
            <wp:positionV relativeFrom="paragraph">
              <wp:posOffset>428</wp:posOffset>
            </wp:positionV>
            <wp:extent cx="5217160" cy="2324735"/>
            <wp:effectExtent l="0" t="0" r="2540" b="0"/>
            <wp:wrapTopAndBottom/>
            <wp:docPr id="173994478" name="Picture 1739944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4478" name="Picture 173994478" descr="Graphical user interface, application&#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17160" cy="23247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5B75EF" w14:textId="77777777" w:rsidR="00B9238A" w:rsidRPr="004C3794" w:rsidRDefault="00B9238A" w:rsidP="00B9238A">
      <w:pPr>
        <w:pStyle w:val="Caption"/>
        <w:rPr>
          <w:szCs w:val="24"/>
          <w:lang w:val="en-US"/>
        </w:rPr>
      </w:pPr>
      <w:bookmarkStart w:id="12" w:name="_Toc98708342"/>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9</w:t>
      </w:r>
      <w:r>
        <w:fldChar w:fldCharType="end"/>
      </w:r>
      <w:r>
        <w:rPr>
          <w:noProof/>
          <w:lang w:val="en-ID"/>
        </w:rPr>
        <w:t xml:space="preserve"> </w:t>
      </w:r>
      <w:r w:rsidRPr="00F32FEA">
        <w:rPr>
          <w:noProof/>
          <w:lang w:val="en-ID"/>
        </w:rPr>
        <w:t xml:space="preserve">Tampilan </w:t>
      </w:r>
      <w:r>
        <w:rPr>
          <w:noProof/>
          <w:lang w:val="en-ID"/>
        </w:rPr>
        <w:t>Menu Mengubah Profile</w:t>
      </w:r>
      <w:r>
        <w:rPr>
          <w:i/>
          <w:iCs/>
          <w:noProof/>
          <w:lang w:val="en-ID"/>
        </w:rPr>
        <w:t xml:space="preserve"> </w:t>
      </w:r>
      <w:r>
        <w:rPr>
          <w:noProof/>
          <w:lang w:val="en-ID"/>
        </w:rPr>
        <w:t>(</w:t>
      </w:r>
      <w:r>
        <w:rPr>
          <w:i/>
          <w:iCs/>
          <w:noProof/>
          <w:lang w:val="en-ID"/>
        </w:rPr>
        <w:t>Customer</w:t>
      </w:r>
      <w:r>
        <w:rPr>
          <w:noProof/>
          <w:lang w:val="en-ID"/>
        </w:rPr>
        <w:t>)</w:t>
      </w:r>
      <w:bookmarkEnd w:id="12"/>
    </w:p>
    <w:p w14:paraId="62C82BA9" w14:textId="77777777" w:rsidR="00B9238A" w:rsidRDefault="00B9238A" w:rsidP="00B9238A">
      <w:pPr>
        <w:spacing w:after="0" w:line="360" w:lineRule="auto"/>
        <w:ind w:firstLine="567"/>
        <w:jc w:val="both"/>
        <w:rPr>
          <w:rFonts w:ascii="Times New Roman" w:hAnsi="Times New Roman"/>
          <w:sz w:val="24"/>
          <w:szCs w:val="24"/>
          <w:lang w:val="en-US"/>
        </w:rPr>
      </w:pPr>
    </w:p>
    <w:p w14:paraId="343FEA6E" w14:textId="77777777" w:rsidR="00B9238A" w:rsidRPr="00591138"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sz w:val="24"/>
          <w:szCs w:val="24"/>
          <w:lang w:val="en-US"/>
        </w:rPr>
        <w:t xml:space="preserve">Gambar di atas merupakan tampilan dari halaman untuk mengubah profil </w:t>
      </w:r>
      <w:r w:rsidRPr="00591138">
        <w:rPr>
          <w:rFonts w:ascii="Times New Roman" w:hAnsi="Times New Roman"/>
          <w:i/>
          <w:iCs/>
          <w:sz w:val="24"/>
          <w:szCs w:val="24"/>
          <w:lang w:val="en-US"/>
        </w:rPr>
        <w:t>customer</w:t>
      </w:r>
      <w:r w:rsidRPr="00591138">
        <w:rPr>
          <w:rFonts w:ascii="Times New Roman" w:hAnsi="Times New Roman"/>
          <w:sz w:val="24"/>
          <w:szCs w:val="24"/>
          <w:lang w:val="en-US"/>
        </w:rPr>
        <w:t xml:space="preserve">. Pada halaman ini, </w:t>
      </w:r>
      <w:r w:rsidRPr="00591138">
        <w:rPr>
          <w:rFonts w:ascii="Times New Roman" w:hAnsi="Times New Roman"/>
          <w:i/>
          <w:iCs/>
          <w:sz w:val="24"/>
          <w:szCs w:val="24"/>
          <w:lang w:val="en-US"/>
        </w:rPr>
        <w:t>customer</w:t>
      </w:r>
      <w:r w:rsidRPr="00591138">
        <w:rPr>
          <w:rFonts w:ascii="Times New Roman" w:hAnsi="Times New Roman"/>
          <w:sz w:val="24"/>
          <w:szCs w:val="24"/>
          <w:lang w:val="en-US"/>
        </w:rPr>
        <w:t xml:space="preserve"> dapat mengubah nama pengguna, nomor telepon, hingga foto. Untuk mengubah alamat dan </w:t>
      </w:r>
      <w:r w:rsidRPr="00591138">
        <w:rPr>
          <w:rFonts w:ascii="Times New Roman" w:hAnsi="Times New Roman"/>
          <w:i/>
          <w:iCs/>
          <w:sz w:val="24"/>
          <w:szCs w:val="24"/>
          <w:lang w:val="en-US"/>
        </w:rPr>
        <w:t>email</w:t>
      </w:r>
      <w:r w:rsidRPr="00591138">
        <w:rPr>
          <w:rFonts w:ascii="Times New Roman" w:hAnsi="Times New Roman"/>
          <w:sz w:val="24"/>
          <w:szCs w:val="24"/>
          <w:lang w:val="en-US"/>
        </w:rPr>
        <w:t xml:space="preserve">, </w:t>
      </w:r>
      <w:r w:rsidRPr="00591138">
        <w:rPr>
          <w:rFonts w:ascii="Times New Roman" w:hAnsi="Times New Roman"/>
          <w:i/>
          <w:iCs/>
          <w:sz w:val="24"/>
          <w:szCs w:val="24"/>
          <w:lang w:val="en-US"/>
        </w:rPr>
        <w:t>customer</w:t>
      </w:r>
      <w:r w:rsidRPr="00591138">
        <w:rPr>
          <w:rFonts w:ascii="Times New Roman" w:hAnsi="Times New Roman"/>
          <w:sz w:val="24"/>
          <w:szCs w:val="24"/>
          <w:lang w:val="en-US"/>
        </w:rPr>
        <w:t xml:space="preserve"> dapat menekan tombol ubah yang terletak di samping </w:t>
      </w:r>
      <w:r w:rsidRPr="00591138">
        <w:rPr>
          <w:rFonts w:ascii="Times New Roman" w:hAnsi="Times New Roman"/>
          <w:i/>
          <w:iCs/>
          <w:sz w:val="24"/>
          <w:szCs w:val="24"/>
          <w:lang w:val="en-US"/>
        </w:rPr>
        <w:t>field</w:t>
      </w:r>
      <w:r w:rsidRPr="00591138">
        <w:rPr>
          <w:rFonts w:ascii="Times New Roman" w:hAnsi="Times New Roman"/>
          <w:sz w:val="24"/>
          <w:szCs w:val="24"/>
          <w:lang w:val="en-US"/>
        </w:rPr>
        <w:t xml:space="preserve"> alamat dan </w:t>
      </w:r>
      <w:r w:rsidRPr="00591138">
        <w:rPr>
          <w:rFonts w:ascii="Times New Roman" w:hAnsi="Times New Roman"/>
          <w:i/>
          <w:iCs/>
          <w:sz w:val="24"/>
          <w:szCs w:val="24"/>
          <w:lang w:val="en-US"/>
        </w:rPr>
        <w:t>email</w:t>
      </w:r>
      <w:r w:rsidRPr="00591138">
        <w:rPr>
          <w:rFonts w:ascii="Times New Roman" w:hAnsi="Times New Roman"/>
          <w:sz w:val="24"/>
          <w:szCs w:val="24"/>
          <w:lang w:val="en-US"/>
        </w:rPr>
        <w:t xml:space="preserve">. Apabila </w:t>
      </w:r>
      <w:r w:rsidRPr="00591138">
        <w:rPr>
          <w:rFonts w:ascii="Times New Roman" w:hAnsi="Times New Roman"/>
          <w:i/>
          <w:iCs/>
          <w:sz w:val="24"/>
          <w:szCs w:val="24"/>
          <w:lang w:val="en-US"/>
        </w:rPr>
        <w:t>customer</w:t>
      </w:r>
      <w:r w:rsidRPr="00591138">
        <w:rPr>
          <w:rFonts w:ascii="Times New Roman" w:hAnsi="Times New Roman"/>
          <w:sz w:val="24"/>
          <w:szCs w:val="24"/>
          <w:lang w:val="en-US"/>
        </w:rPr>
        <w:t xml:space="preserve"> telah selesai melakukan pengubahan data profil, </w:t>
      </w:r>
      <w:r w:rsidRPr="00591138">
        <w:rPr>
          <w:rFonts w:ascii="Times New Roman" w:hAnsi="Times New Roman"/>
          <w:i/>
          <w:iCs/>
          <w:sz w:val="24"/>
          <w:szCs w:val="24"/>
          <w:lang w:val="en-US"/>
        </w:rPr>
        <w:t xml:space="preserve">customer </w:t>
      </w:r>
      <w:r w:rsidRPr="00591138">
        <w:rPr>
          <w:rFonts w:ascii="Times New Roman" w:hAnsi="Times New Roman"/>
          <w:sz w:val="24"/>
          <w:szCs w:val="24"/>
          <w:lang w:val="en-US"/>
        </w:rPr>
        <w:t>dapat menekan tombol simpan agar sistem dapat menyimpan perubahan data tersebut ke database.</w:t>
      </w:r>
    </w:p>
    <w:p w14:paraId="1311575A" w14:textId="77777777" w:rsidR="00B9238A" w:rsidRPr="00591138" w:rsidRDefault="00B9238A" w:rsidP="00B9238A">
      <w:pPr>
        <w:spacing w:after="0" w:line="360" w:lineRule="auto"/>
        <w:ind w:firstLine="567"/>
        <w:jc w:val="both"/>
        <w:rPr>
          <w:rFonts w:ascii="Times New Roman" w:hAnsi="Times New Roman"/>
          <w:sz w:val="24"/>
          <w:szCs w:val="24"/>
          <w:lang w:val="en-US"/>
        </w:rPr>
      </w:pPr>
    </w:p>
    <w:p w14:paraId="1B50E5EC" w14:textId="77777777" w:rsidR="00B9238A" w:rsidRPr="00591138"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noProof/>
          <w:sz w:val="24"/>
          <w:szCs w:val="24"/>
          <w:lang w:val="en-US"/>
        </w:rPr>
        <w:lastRenderedPageBreak/>
        <w:drawing>
          <wp:anchor distT="0" distB="0" distL="114300" distR="114300" simplePos="0" relativeHeight="251680768" behindDoc="0" locked="0" layoutInCell="1" allowOverlap="1" wp14:anchorId="4B536404" wp14:editId="5930D155">
            <wp:simplePos x="0" y="0"/>
            <wp:positionH relativeFrom="margin">
              <wp:align>center</wp:align>
            </wp:positionH>
            <wp:positionV relativeFrom="paragraph">
              <wp:posOffset>1492</wp:posOffset>
            </wp:positionV>
            <wp:extent cx="5136515" cy="4467225"/>
            <wp:effectExtent l="0" t="0" r="6985" b="0"/>
            <wp:wrapTopAndBottom/>
            <wp:docPr id="65" name="Picture 6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with medium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1453"/>
                    <a:stretch/>
                  </pic:blipFill>
                  <pic:spPr bwMode="auto">
                    <a:xfrm>
                      <a:off x="0" y="0"/>
                      <a:ext cx="5136948" cy="4467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915A7E" w14:textId="77777777" w:rsidR="00B9238A" w:rsidRPr="004C3794" w:rsidRDefault="00B9238A" w:rsidP="00B9238A">
      <w:pPr>
        <w:pStyle w:val="Caption"/>
        <w:rPr>
          <w:szCs w:val="24"/>
          <w:lang w:val="en-US"/>
        </w:rPr>
      </w:pPr>
      <w:bookmarkStart w:id="13" w:name="_Toc98708343"/>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10</w:t>
      </w:r>
      <w:r>
        <w:fldChar w:fldCharType="end"/>
      </w:r>
      <w:r>
        <w:rPr>
          <w:noProof/>
          <w:lang w:val="en-ID"/>
        </w:rPr>
        <w:t xml:space="preserve"> </w:t>
      </w:r>
      <w:r w:rsidRPr="00F32FEA">
        <w:rPr>
          <w:noProof/>
          <w:lang w:val="en-ID"/>
        </w:rPr>
        <w:t xml:space="preserve">Tampilan </w:t>
      </w:r>
      <w:r>
        <w:rPr>
          <w:noProof/>
          <w:lang w:val="en-ID"/>
        </w:rPr>
        <w:t>Aplikasi Mengubah Profile (</w:t>
      </w:r>
      <w:r>
        <w:rPr>
          <w:i/>
          <w:iCs/>
          <w:noProof/>
          <w:lang w:val="en-ID"/>
        </w:rPr>
        <w:t>Supplier</w:t>
      </w:r>
      <w:r>
        <w:rPr>
          <w:noProof/>
          <w:lang w:val="en-ID"/>
        </w:rPr>
        <w:t>)</w:t>
      </w:r>
      <w:bookmarkEnd w:id="13"/>
    </w:p>
    <w:p w14:paraId="28493964" w14:textId="77777777" w:rsidR="00B9238A" w:rsidRDefault="00B9238A" w:rsidP="00B9238A">
      <w:pPr>
        <w:spacing w:after="0" w:line="360" w:lineRule="auto"/>
        <w:ind w:firstLine="567"/>
        <w:jc w:val="both"/>
        <w:rPr>
          <w:rFonts w:ascii="Times New Roman" w:hAnsi="Times New Roman"/>
          <w:sz w:val="24"/>
          <w:szCs w:val="24"/>
          <w:lang w:val="en-US"/>
        </w:rPr>
      </w:pPr>
    </w:p>
    <w:p w14:paraId="1C2B6BDA" w14:textId="77777777" w:rsidR="00B9238A" w:rsidRPr="00591138"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sz w:val="24"/>
          <w:szCs w:val="24"/>
          <w:lang w:val="en-US"/>
        </w:rPr>
        <w:t xml:space="preserve">Gambar di atas merupakan tampilan dari halaman untuk mengubah profil </w:t>
      </w:r>
      <w:r w:rsidRPr="00591138">
        <w:rPr>
          <w:rFonts w:ascii="Times New Roman" w:hAnsi="Times New Roman"/>
          <w:i/>
          <w:iCs/>
          <w:sz w:val="24"/>
          <w:szCs w:val="24"/>
          <w:lang w:val="en-US"/>
        </w:rPr>
        <w:t>supplier</w:t>
      </w:r>
      <w:r w:rsidRPr="00591138">
        <w:rPr>
          <w:rFonts w:ascii="Times New Roman" w:hAnsi="Times New Roman"/>
          <w:sz w:val="24"/>
          <w:szCs w:val="24"/>
          <w:lang w:val="en-US"/>
        </w:rPr>
        <w:t xml:space="preserve">. Pada halaman ini, </w:t>
      </w:r>
      <w:r w:rsidRPr="00591138">
        <w:rPr>
          <w:rFonts w:ascii="Times New Roman" w:hAnsi="Times New Roman"/>
          <w:i/>
          <w:iCs/>
          <w:sz w:val="24"/>
          <w:szCs w:val="24"/>
          <w:lang w:val="en-US"/>
        </w:rPr>
        <w:t>supplier</w:t>
      </w:r>
      <w:r w:rsidRPr="00591138">
        <w:rPr>
          <w:rFonts w:ascii="Times New Roman" w:hAnsi="Times New Roman"/>
          <w:sz w:val="24"/>
          <w:szCs w:val="24"/>
          <w:lang w:val="en-US"/>
        </w:rPr>
        <w:t xml:space="preserve"> dapat mengubah nama toko, nomor telepon, deskripsi, alamat, kota, hingga foto. Untuk mengubah domain toko dan </w:t>
      </w:r>
      <w:r w:rsidRPr="00591138">
        <w:rPr>
          <w:rFonts w:ascii="Times New Roman" w:hAnsi="Times New Roman"/>
          <w:i/>
          <w:iCs/>
          <w:sz w:val="24"/>
          <w:szCs w:val="24"/>
          <w:lang w:val="en-US"/>
        </w:rPr>
        <w:t>email</w:t>
      </w:r>
      <w:r w:rsidRPr="00591138">
        <w:rPr>
          <w:rFonts w:ascii="Times New Roman" w:hAnsi="Times New Roman"/>
          <w:sz w:val="24"/>
          <w:szCs w:val="24"/>
          <w:lang w:val="en-US"/>
        </w:rPr>
        <w:t xml:space="preserve">, </w:t>
      </w:r>
      <w:r w:rsidRPr="00591138">
        <w:rPr>
          <w:rFonts w:ascii="Times New Roman" w:hAnsi="Times New Roman"/>
          <w:i/>
          <w:iCs/>
          <w:sz w:val="24"/>
          <w:szCs w:val="24"/>
          <w:lang w:val="en-US"/>
        </w:rPr>
        <w:t>supplier</w:t>
      </w:r>
      <w:r w:rsidRPr="00591138">
        <w:rPr>
          <w:rFonts w:ascii="Times New Roman" w:hAnsi="Times New Roman"/>
          <w:sz w:val="24"/>
          <w:szCs w:val="24"/>
          <w:lang w:val="en-US"/>
        </w:rPr>
        <w:t xml:space="preserve"> dapat menekan tombol ubah yang terletak di samping </w:t>
      </w:r>
      <w:r w:rsidRPr="00591138">
        <w:rPr>
          <w:rFonts w:ascii="Times New Roman" w:hAnsi="Times New Roman"/>
          <w:i/>
          <w:iCs/>
          <w:sz w:val="24"/>
          <w:szCs w:val="24"/>
          <w:lang w:val="en-US"/>
        </w:rPr>
        <w:t>field</w:t>
      </w:r>
      <w:r w:rsidRPr="00591138">
        <w:rPr>
          <w:rFonts w:ascii="Times New Roman" w:hAnsi="Times New Roman"/>
          <w:sz w:val="24"/>
          <w:szCs w:val="24"/>
          <w:lang w:val="en-US"/>
        </w:rPr>
        <w:t xml:space="preserve"> domain toko dan </w:t>
      </w:r>
      <w:r w:rsidRPr="00591138">
        <w:rPr>
          <w:rFonts w:ascii="Times New Roman" w:hAnsi="Times New Roman"/>
          <w:i/>
          <w:iCs/>
          <w:sz w:val="24"/>
          <w:szCs w:val="24"/>
          <w:lang w:val="en-US"/>
        </w:rPr>
        <w:t>email</w:t>
      </w:r>
      <w:r w:rsidRPr="00591138">
        <w:rPr>
          <w:rFonts w:ascii="Times New Roman" w:hAnsi="Times New Roman"/>
          <w:sz w:val="24"/>
          <w:szCs w:val="24"/>
          <w:lang w:val="en-US"/>
        </w:rPr>
        <w:t xml:space="preserve">. Apabila </w:t>
      </w:r>
      <w:r w:rsidRPr="00591138">
        <w:rPr>
          <w:rFonts w:ascii="Times New Roman" w:hAnsi="Times New Roman"/>
          <w:i/>
          <w:iCs/>
          <w:sz w:val="24"/>
          <w:szCs w:val="24"/>
          <w:lang w:val="en-US"/>
        </w:rPr>
        <w:t>supplier</w:t>
      </w:r>
      <w:r w:rsidRPr="00591138">
        <w:rPr>
          <w:rFonts w:ascii="Times New Roman" w:hAnsi="Times New Roman"/>
          <w:sz w:val="24"/>
          <w:szCs w:val="24"/>
          <w:lang w:val="en-US"/>
        </w:rPr>
        <w:t xml:space="preserve"> telah selesai melakukan pengubahan data profil, </w:t>
      </w:r>
      <w:r w:rsidRPr="00591138">
        <w:rPr>
          <w:rFonts w:ascii="Times New Roman" w:hAnsi="Times New Roman"/>
          <w:i/>
          <w:iCs/>
          <w:sz w:val="24"/>
          <w:szCs w:val="24"/>
          <w:lang w:val="en-US"/>
        </w:rPr>
        <w:t xml:space="preserve">supplier </w:t>
      </w:r>
      <w:r w:rsidRPr="00591138">
        <w:rPr>
          <w:rFonts w:ascii="Times New Roman" w:hAnsi="Times New Roman"/>
          <w:sz w:val="24"/>
          <w:szCs w:val="24"/>
          <w:lang w:val="en-US"/>
        </w:rPr>
        <w:t>dapat menekan tombol simpan agar sistem dapat menyimpan perubahan data tersebut ke database.</w:t>
      </w:r>
    </w:p>
    <w:p w14:paraId="48D5385A" w14:textId="77777777" w:rsidR="00B9238A" w:rsidRPr="00591138" w:rsidRDefault="00B9238A" w:rsidP="00B9238A">
      <w:pPr>
        <w:spacing w:after="0" w:line="360" w:lineRule="auto"/>
        <w:ind w:firstLine="567"/>
        <w:jc w:val="both"/>
        <w:rPr>
          <w:rFonts w:ascii="Times New Roman" w:hAnsi="Times New Roman"/>
          <w:sz w:val="24"/>
          <w:szCs w:val="24"/>
          <w:lang w:val="en-US"/>
        </w:rPr>
      </w:pPr>
    </w:p>
    <w:p w14:paraId="36DFAA57" w14:textId="77777777" w:rsidR="00B9238A" w:rsidRPr="00591138"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noProof/>
          <w:sz w:val="24"/>
          <w:szCs w:val="24"/>
          <w:lang w:val="en-US"/>
        </w:rPr>
        <w:lastRenderedPageBreak/>
        <w:drawing>
          <wp:anchor distT="0" distB="0" distL="114300" distR="114300" simplePos="0" relativeHeight="251663360" behindDoc="0" locked="0" layoutInCell="1" allowOverlap="1" wp14:anchorId="40DB9F97" wp14:editId="44864B68">
            <wp:simplePos x="0" y="0"/>
            <wp:positionH relativeFrom="margin">
              <wp:align>center</wp:align>
            </wp:positionH>
            <wp:positionV relativeFrom="paragraph">
              <wp:posOffset>310</wp:posOffset>
            </wp:positionV>
            <wp:extent cx="5210175" cy="1474470"/>
            <wp:effectExtent l="0" t="0" r="9525" b="0"/>
            <wp:wrapTopAndBottom/>
            <wp:docPr id="173994480" name="Picture 17399448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4480" name="Picture 173994480" descr="Graphical user interface, application&#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10175" cy="14744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9696AF" w14:textId="77777777" w:rsidR="00B9238A" w:rsidRPr="004C3794" w:rsidRDefault="00B9238A" w:rsidP="00B9238A">
      <w:pPr>
        <w:pStyle w:val="Caption"/>
        <w:rPr>
          <w:i/>
          <w:iCs/>
          <w:szCs w:val="24"/>
          <w:lang w:val="en-US"/>
        </w:rPr>
      </w:pPr>
      <w:bookmarkStart w:id="14" w:name="_Toc98708344"/>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11</w:t>
      </w:r>
      <w:r>
        <w:fldChar w:fldCharType="end"/>
      </w:r>
      <w:r>
        <w:rPr>
          <w:noProof/>
          <w:lang w:val="en-ID"/>
        </w:rPr>
        <w:t xml:space="preserve"> </w:t>
      </w:r>
      <w:r w:rsidRPr="00F32FEA">
        <w:rPr>
          <w:noProof/>
          <w:lang w:val="en-ID"/>
        </w:rPr>
        <w:t xml:space="preserve">Tampilan </w:t>
      </w:r>
      <w:r>
        <w:rPr>
          <w:noProof/>
          <w:lang w:val="en-ID"/>
        </w:rPr>
        <w:t xml:space="preserve">Aplikasi </w:t>
      </w:r>
      <w:r>
        <w:rPr>
          <w:i/>
          <w:iCs/>
          <w:noProof/>
          <w:lang w:val="en-ID"/>
        </w:rPr>
        <w:t>Footer</w:t>
      </w:r>
      <w:bookmarkEnd w:id="14"/>
    </w:p>
    <w:p w14:paraId="551F9190" w14:textId="77777777" w:rsidR="00B9238A" w:rsidRPr="004C3794" w:rsidRDefault="00B9238A" w:rsidP="00B9238A"/>
    <w:p w14:paraId="372020EC" w14:textId="77777777" w:rsidR="00B9238A" w:rsidRPr="00591138" w:rsidRDefault="00B9238A" w:rsidP="00B9238A">
      <w:pPr>
        <w:spacing w:after="0" w:line="360" w:lineRule="auto"/>
        <w:ind w:firstLine="567"/>
        <w:jc w:val="both"/>
        <w:rPr>
          <w:rFonts w:ascii="Times New Roman" w:hAnsi="Times New Roman"/>
          <w:i/>
          <w:iCs/>
          <w:sz w:val="24"/>
          <w:szCs w:val="24"/>
          <w:lang w:val="en-US"/>
        </w:rPr>
      </w:pPr>
      <w:r w:rsidRPr="00591138">
        <w:rPr>
          <w:rFonts w:ascii="Times New Roman" w:hAnsi="Times New Roman"/>
          <w:sz w:val="24"/>
          <w:szCs w:val="24"/>
          <w:lang w:val="en-US"/>
        </w:rPr>
        <w:t xml:space="preserve">Gambar di atas merupakan tampilan dari </w:t>
      </w:r>
      <w:r w:rsidRPr="00591138">
        <w:rPr>
          <w:rFonts w:ascii="Times New Roman" w:hAnsi="Times New Roman"/>
          <w:i/>
          <w:iCs/>
          <w:sz w:val="24"/>
          <w:szCs w:val="24"/>
          <w:lang w:val="en-US"/>
        </w:rPr>
        <w:t>footer</w:t>
      </w:r>
      <w:r w:rsidRPr="00591138">
        <w:rPr>
          <w:rFonts w:ascii="Times New Roman" w:hAnsi="Times New Roman"/>
          <w:sz w:val="24"/>
          <w:szCs w:val="24"/>
          <w:lang w:val="en-US"/>
        </w:rPr>
        <w:t xml:space="preserve"> situs web SehatinAja. Pada </w:t>
      </w:r>
      <w:r w:rsidRPr="00591138">
        <w:rPr>
          <w:rFonts w:ascii="Times New Roman" w:hAnsi="Times New Roman"/>
          <w:i/>
          <w:iCs/>
          <w:sz w:val="24"/>
          <w:szCs w:val="24"/>
          <w:lang w:val="en-US"/>
        </w:rPr>
        <w:t>footer</w:t>
      </w:r>
      <w:r w:rsidRPr="00591138">
        <w:rPr>
          <w:rFonts w:ascii="Times New Roman" w:hAnsi="Times New Roman"/>
          <w:sz w:val="24"/>
          <w:szCs w:val="24"/>
          <w:lang w:val="en-US"/>
        </w:rPr>
        <w:t xml:space="preserve"> tersebut terdapat beberapa </w:t>
      </w:r>
      <w:r w:rsidRPr="00591138">
        <w:rPr>
          <w:rFonts w:ascii="Times New Roman" w:hAnsi="Times New Roman"/>
          <w:i/>
          <w:iCs/>
          <w:sz w:val="24"/>
          <w:szCs w:val="24"/>
          <w:lang w:val="en-US"/>
        </w:rPr>
        <w:t xml:space="preserve">link </w:t>
      </w:r>
      <w:r w:rsidRPr="00591138">
        <w:rPr>
          <w:rFonts w:ascii="Times New Roman" w:hAnsi="Times New Roman"/>
          <w:sz w:val="24"/>
          <w:szCs w:val="24"/>
          <w:lang w:val="en-US"/>
        </w:rPr>
        <w:t xml:space="preserve">untuk ke halaman tentang kami, bantuan </w:t>
      </w:r>
      <w:r w:rsidRPr="00591138">
        <w:rPr>
          <w:rFonts w:ascii="Times New Roman" w:hAnsi="Times New Roman"/>
          <w:i/>
          <w:iCs/>
          <w:sz w:val="24"/>
          <w:szCs w:val="24"/>
          <w:lang w:val="en-US"/>
        </w:rPr>
        <w:t>customer</w:t>
      </w:r>
      <w:r w:rsidRPr="00591138">
        <w:rPr>
          <w:rFonts w:ascii="Times New Roman" w:hAnsi="Times New Roman"/>
          <w:sz w:val="24"/>
          <w:szCs w:val="24"/>
          <w:lang w:val="en-US"/>
        </w:rPr>
        <w:t xml:space="preserve">, syarat dan ketentuan, kebijakan dan privasi, hingga pengiriman. Selain itu, juga terdapat </w:t>
      </w:r>
      <w:r w:rsidRPr="00591138">
        <w:rPr>
          <w:rFonts w:ascii="Times New Roman" w:hAnsi="Times New Roman"/>
          <w:i/>
          <w:iCs/>
          <w:sz w:val="24"/>
          <w:szCs w:val="24"/>
          <w:lang w:val="en-US"/>
        </w:rPr>
        <w:t>list</w:t>
      </w:r>
      <w:r w:rsidRPr="00591138">
        <w:rPr>
          <w:rFonts w:ascii="Times New Roman" w:hAnsi="Times New Roman"/>
          <w:sz w:val="24"/>
          <w:szCs w:val="24"/>
          <w:lang w:val="en-US"/>
        </w:rPr>
        <w:t xml:space="preserve"> </w:t>
      </w:r>
      <w:r w:rsidRPr="00591138">
        <w:rPr>
          <w:rFonts w:ascii="Times New Roman" w:hAnsi="Times New Roman"/>
          <w:i/>
          <w:iCs/>
          <w:sz w:val="24"/>
          <w:szCs w:val="24"/>
          <w:lang w:val="en-US"/>
        </w:rPr>
        <w:t xml:space="preserve">supplier </w:t>
      </w:r>
      <w:r w:rsidRPr="00591138">
        <w:rPr>
          <w:rFonts w:ascii="Times New Roman" w:hAnsi="Times New Roman"/>
          <w:sz w:val="24"/>
          <w:szCs w:val="24"/>
          <w:lang w:val="en-US"/>
        </w:rPr>
        <w:t xml:space="preserve">yang terdapat pada situs web SehatinAja, nomor </w:t>
      </w:r>
      <w:r w:rsidRPr="00591138">
        <w:rPr>
          <w:rFonts w:ascii="Times New Roman" w:hAnsi="Times New Roman"/>
          <w:i/>
          <w:iCs/>
          <w:sz w:val="24"/>
          <w:szCs w:val="24"/>
          <w:lang w:val="en-US"/>
        </w:rPr>
        <w:t>customer service</w:t>
      </w:r>
      <w:r w:rsidRPr="00591138">
        <w:rPr>
          <w:rFonts w:ascii="Times New Roman" w:hAnsi="Times New Roman"/>
          <w:sz w:val="24"/>
          <w:szCs w:val="24"/>
          <w:lang w:val="en-US"/>
        </w:rPr>
        <w:t xml:space="preserve">, alamat hingga media sosial yang dimiliki oleh SehatinAja. </w:t>
      </w:r>
      <w:r w:rsidRPr="00591138">
        <w:rPr>
          <w:rFonts w:ascii="Times New Roman" w:hAnsi="Times New Roman"/>
          <w:i/>
          <w:iCs/>
          <w:sz w:val="24"/>
          <w:szCs w:val="24"/>
          <w:lang w:val="en-US"/>
        </w:rPr>
        <w:t xml:space="preserve">Footer </w:t>
      </w:r>
      <w:r w:rsidRPr="00591138">
        <w:rPr>
          <w:rFonts w:ascii="Times New Roman" w:hAnsi="Times New Roman"/>
          <w:sz w:val="24"/>
          <w:szCs w:val="24"/>
          <w:lang w:val="en-US"/>
        </w:rPr>
        <w:t xml:space="preserve">tersebut digunakan di seluruh halaman situs web SehatinAja agar dapat memudahkan </w:t>
      </w:r>
      <w:r w:rsidRPr="00591138">
        <w:rPr>
          <w:rFonts w:ascii="Times New Roman" w:hAnsi="Times New Roman"/>
          <w:i/>
          <w:iCs/>
          <w:sz w:val="24"/>
          <w:szCs w:val="24"/>
          <w:lang w:val="en-US"/>
        </w:rPr>
        <w:t>customer</w:t>
      </w:r>
      <w:r w:rsidRPr="00591138">
        <w:rPr>
          <w:rFonts w:ascii="Times New Roman" w:hAnsi="Times New Roman"/>
          <w:sz w:val="24"/>
          <w:szCs w:val="24"/>
          <w:lang w:val="en-US"/>
        </w:rPr>
        <w:t xml:space="preserve"> maupun </w:t>
      </w:r>
      <w:r w:rsidRPr="00591138">
        <w:rPr>
          <w:rFonts w:ascii="Times New Roman" w:hAnsi="Times New Roman"/>
          <w:i/>
          <w:iCs/>
          <w:sz w:val="24"/>
          <w:szCs w:val="24"/>
          <w:lang w:val="en-US"/>
        </w:rPr>
        <w:t xml:space="preserve">supplier </w:t>
      </w:r>
      <w:r w:rsidRPr="00591138">
        <w:rPr>
          <w:rFonts w:ascii="Times New Roman" w:hAnsi="Times New Roman"/>
          <w:sz w:val="24"/>
          <w:szCs w:val="24"/>
          <w:lang w:val="en-US"/>
        </w:rPr>
        <w:t xml:space="preserve">dalam beberapa hal seperti jika ingin menghubungi </w:t>
      </w:r>
      <w:r w:rsidRPr="00591138">
        <w:rPr>
          <w:rFonts w:ascii="Times New Roman" w:hAnsi="Times New Roman"/>
          <w:i/>
          <w:iCs/>
          <w:sz w:val="24"/>
          <w:szCs w:val="24"/>
          <w:lang w:val="en-US"/>
        </w:rPr>
        <w:t xml:space="preserve">customer service </w:t>
      </w:r>
      <w:r w:rsidRPr="00591138">
        <w:rPr>
          <w:rFonts w:ascii="Times New Roman" w:hAnsi="Times New Roman"/>
          <w:sz w:val="24"/>
          <w:szCs w:val="24"/>
          <w:lang w:val="en-US"/>
        </w:rPr>
        <w:t xml:space="preserve">ataupun bantuan </w:t>
      </w:r>
      <w:r w:rsidRPr="00591138">
        <w:rPr>
          <w:rFonts w:ascii="Times New Roman" w:hAnsi="Times New Roman"/>
          <w:i/>
          <w:iCs/>
          <w:sz w:val="24"/>
          <w:szCs w:val="24"/>
          <w:lang w:val="en-US"/>
        </w:rPr>
        <w:t>customer.</w:t>
      </w:r>
    </w:p>
    <w:p w14:paraId="669BCEE1" w14:textId="77777777" w:rsidR="00B9238A" w:rsidRPr="00591138" w:rsidRDefault="00B9238A" w:rsidP="00B9238A">
      <w:pPr>
        <w:spacing w:after="0" w:line="360" w:lineRule="auto"/>
        <w:ind w:firstLine="567"/>
        <w:jc w:val="both"/>
        <w:rPr>
          <w:rFonts w:ascii="Times New Roman" w:hAnsi="Times New Roman"/>
          <w:i/>
          <w:iCs/>
          <w:sz w:val="24"/>
          <w:szCs w:val="24"/>
          <w:lang w:val="en-US"/>
        </w:rPr>
      </w:pPr>
    </w:p>
    <w:p w14:paraId="025C8314" w14:textId="77777777" w:rsidR="00B9238A" w:rsidRPr="00591138" w:rsidRDefault="00B9238A" w:rsidP="00B9238A">
      <w:pPr>
        <w:spacing w:after="0" w:line="360" w:lineRule="auto"/>
        <w:ind w:firstLine="567"/>
        <w:jc w:val="both"/>
        <w:rPr>
          <w:rFonts w:ascii="Times New Roman" w:hAnsi="Times New Roman"/>
          <w:i/>
          <w:iCs/>
          <w:sz w:val="24"/>
          <w:szCs w:val="24"/>
          <w:lang w:val="en-US"/>
        </w:rPr>
      </w:pPr>
      <w:r w:rsidRPr="00591138">
        <w:rPr>
          <w:rFonts w:ascii="Times New Roman" w:hAnsi="Times New Roman"/>
          <w:i/>
          <w:iCs/>
          <w:noProof/>
          <w:sz w:val="24"/>
          <w:szCs w:val="24"/>
          <w:lang w:val="en-US"/>
        </w:rPr>
        <w:lastRenderedPageBreak/>
        <w:drawing>
          <wp:anchor distT="0" distB="0" distL="114300" distR="114300" simplePos="0" relativeHeight="251693056" behindDoc="0" locked="0" layoutInCell="1" allowOverlap="1" wp14:anchorId="6F07AFAB" wp14:editId="5D731CFD">
            <wp:simplePos x="0" y="0"/>
            <wp:positionH relativeFrom="margin">
              <wp:posOffset>650875</wp:posOffset>
            </wp:positionH>
            <wp:positionV relativeFrom="margin">
              <wp:align>top</wp:align>
            </wp:positionV>
            <wp:extent cx="4699635" cy="7962900"/>
            <wp:effectExtent l="0" t="0" r="5715" b="0"/>
            <wp:wrapSquare wrapText="bothSides"/>
            <wp:docPr id="82" name="Picture 8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 website&#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1789"/>
                    <a:stretch/>
                  </pic:blipFill>
                  <pic:spPr bwMode="auto">
                    <a:xfrm>
                      <a:off x="0" y="0"/>
                      <a:ext cx="4699635" cy="7962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1D5AFA" w14:textId="77777777" w:rsidR="00B9238A" w:rsidRPr="004C3794" w:rsidRDefault="00B9238A" w:rsidP="00B9238A">
      <w:pPr>
        <w:pStyle w:val="Caption"/>
        <w:rPr>
          <w:szCs w:val="24"/>
          <w:lang w:val="en-US"/>
        </w:rPr>
      </w:pPr>
      <w:bookmarkStart w:id="15" w:name="_Toc98708345"/>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12</w:t>
      </w:r>
      <w:r>
        <w:fldChar w:fldCharType="end"/>
      </w:r>
      <w:r>
        <w:rPr>
          <w:noProof/>
          <w:lang w:val="en-ID"/>
        </w:rPr>
        <w:t xml:space="preserve"> </w:t>
      </w:r>
      <w:r w:rsidRPr="00F32FEA">
        <w:rPr>
          <w:noProof/>
          <w:lang w:val="en-ID"/>
        </w:rPr>
        <w:t xml:space="preserve">Tampilan </w:t>
      </w:r>
      <w:r>
        <w:rPr>
          <w:noProof/>
          <w:lang w:val="en-ID"/>
        </w:rPr>
        <w:t>Aplikasi Halaman Utama (</w:t>
      </w:r>
      <w:r>
        <w:rPr>
          <w:i/>
          <w:iCs/>
          <w:noProof/>
          <w:lang w:val="en-ID"/>
        </w:rPr>
        <w:t>Guest</w:t>
      </w:r>
      <w:r>
        <w:rPr>
          <w:noProof/>
          <w:lang w:val="en-ID"/>
        </w:rPr>
        <w:t>)</w:t>
      </w:r>
      <w:bookmarkEnd w:id="15"/>
    </w:p>
    <w:p w14:paraId="2B37F1F4" w14:textId="77777777" w:rsidR="00B9238A" w:rsidRDefault="00B9238A" w:rsidP="00B9238A">
      <w:pPr>
        <w:spacing w:after="0" w:line="360" w:lineRule="auto"/>
        <w:ind w:firstLine="567"/>
        <w:jc w:val="both"/>
        <w:rPr>
          <w:rFonts w:ascii="Times New Roman" w:hAnsi="Times New Roman"/>
          <w:sz w:val="24"/>
          <w:szCs w:val="24"/>
          <w:lang w:val="en-US"/>
        </w:rPr>
      </w:pPr>
    </w:p>
    <w:p w14:paraId="1C49F2E9" w14:textId="23CE57B7" w:rsidR="00B9238A" w:rsidRPr="00591138"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sz w:val="24"/>
          <w:szCs w:val="24"/>
          <w:lang w:val="en-US"/>
        </w:rPr>
        <w:t xml:space="preserve">Gambar diatas merupakan tampilan dari halaman utama untuk pengguna yang tidak melakukan </w:t>
      </w:r>
      <w:r w:rsidRPr="00591138">
        <w:rPr>
          <w:rFonts w:ascii="Times New Roman" w:hAnsi="Times New Roman"/>
          <w:i/>
          <w:iCs/>
          <w:sz w:val="24"/>
          <w:szCs w:val="24"/>
          <w:lang w:val="en-US"/>
        </w:rPr>
        <w:t>login</w:t>
      </w:r>
      <w:r w:rsidRPr="00591138">
        <w:rPr>
          <w:rFonts w:ascii="Times New Roman" w:hAnsi="Times New Roman"/>
          <w:sz w:val="24"/>
          <w:szCs w:val="24"/>
          <w:lang w:val="en-US"/>
        </w:rPr>
        <w:t xml:space="preserve">. Pada halaman tersebut memiliki </w:t>
      </w:r>
      <w:r w:rsidRPr="00591138">
        <w:rPr>
          <w:rFonts w:ascii="Times New Roman" w:hAnsi="Times New Roman"/>
          <w:i/>
          <w:iCs/>
          <w:sz w:val="24"/>
          <w:szCs w:val="24"/>
          <w:lang w:val="en-US"/>
        </w:rPr>
        <w:t xml:space="preserve">carousel </w:t>
      </w:r>
      <w:r w:rsidRPr="00591138">
        <w:rPr>
          <w:rFonts w:ascii="Times New Roman" w:hAnsi="Times New Roman"/>
          <w:sz w:val="24"/>
          <w:szCs w:val="24"/>
          <w:lang w:val="en-US"/>
        </w:rPr>
        <w:t xml:space="preserve">yang berisi </w:t>
      </w:r>
      <w:r w:rsidRPr="00591138">
        <w:rPr>
          <w:rFonts w:ascii="Times New Roman" w:hAnsi="Times New Roman"/>
          <w:i/>
          <w:iCs/>
          <w:sz w:val="24"/>
          <w:szCs w:val="24"/>
          <w:lang w:val="en-US"/>
        </w:rPr>
        <w:t xml:space="preserve">banner </w:t>
      </w:r>
      <w:r w:rsidRPr="00591138">
        <w:rPr>
          <w:rFonts w:ascii="Times New Roman" w:hAnsi="Times New Roman"/>
          <w:sz w:val="24"/>
          <w:szCs w:val="24"/>
          <w:lang w:val="en-US"/>
        </w:rPr>
        <w:t xml:space="preserve">untuk iklan, hingga promosi, </w:t>
      </w:r>
      <w:r w:rsidRPr="00591138">
        <w:rPr>
          <w:rFonts w:ascii="Times New Roman" w:hAnsi="Times New Roman"/>
          <w:i/>
          <w:iCs/>
          <w:sz w:val="24"/>
          <w:szCs w:val="24"/>
          <w:lang w:val="en-US"/>
        </w:rPr>
        <w:t xml:space="preserve">list </w:t>
      </w:r>
      <w:r w:rsidRPr="00591138">
        <w:rPr>
          <w:rFonts w:ascii="Times New Roman" w:hAnsi="Times New Roman"/>
          <w:sz w:val="24"/>
          <w:szCs w:val="24"/>
          <w:lang w:val="en-US"/>
        </w:rPr>
        <w:t xml:space="preserve">dari kategori produk, </w:t>
      </w:r>
      <w:r w:rsidRPr="00591138">
        <w:rPr>
          <w:rFonts w:ascii="Times New Roman" w:hAnsi="Times New Roman"/>
          <w:i/>
          <w:iCs/>
          <w:sz w:val="24"/>
          <w:szCs w:val="24"/>
          <w:lang w:val="en-US"/>
        </w:rPr>
        <w:t>list</w:t>
      </w:r>
      <w:r w:rsidRPr="00591138">
        <w:rPr>
          <w:rFonts w:ascii="Times New Roman" w:hAnsi="Times New Roman"/>
          <w:sz w:val="24"/>
          <w:szCs w:val="24"/>
          <w:lang w:val="en-US"/>
        </w:rPr>
        <w:t xml:space="preserve"> produk terbaru, dan yang terlaris. Apabila pengguna ingin melihat detail dari produk terkait, pengguna dapat menekan tombol lihat detail dan pengguna akan diarahkan ke halaman produk detail.</w:t>
      </w:r>
    </w:p>
    <w:p w14:paraId="53469C22" w14:textId="77777777" w:rsidR="00B9238A" w:rsidRDefault="00B9238A" w:rsidP="00B9238A">
      <w:pPr>
        <w:spacing w:after="0" w:line="360" w:lineRule="auto"/>
        <w:jc w:val="both"/>
        <w:rPr>
          <w:rFonts w:ascii="Times New Roman" w:hAnsi="Times New Roman"/>
          <w:sz w:val="24"/>
          <w:szCs w:val="24"/>
          <w:lang w:val="en-US"/>
        </w:rPr>
      </w:pPr>
    </w:p>
    <w:p w14:paraId="01ABB4C7" w14:textId="2DA12F7C" w:rsidR="00B9238A" w:rsidRDefault="00B9238A" w:rsidP="00B9238A">
      <w:pPr>
        <w:spacing w:after="0" w:line="360" w:lineRule="auto"/>
        <w:jc w:val="both"/>
        <w:rPr>
          <w:rFonts w:ascii="Times New Roman" w:hAnsi="Times New Roman"/>
          <w:sz w:val="24"/>
          <w:szCs w:val="24"/>
          <w:lang w:val="en-US"/>
        </w:rPr>
      </w:pPr>
    </w:p>
    <w:p w14:paraId="2B50C23F" w14:textId="420F27F2" w:rsidR="00B9238A" w:rsidRDefault="00B9238A" w:rsidP="00B9238A">
      <w:pPr>
        <w:spacing w:after="0" w:line="360" w:lineRule="auto"/>
        <w:jc w:val="both"/>
        <w:rPr>
          <w:rFonts w:ascii="Times New Roman" w:hAnsi="Times New Roman"/>
          <w:sz w:val="24"/>
          <w:szCs w:val="24"/>
          <w:lang w:val="en-US"/>
        </w:rPr>
      </w:pPr>
    </w:p>
    <w:p w14:paraId="5BF8A33E" w14:textId="25D48292" w:rsidR="00B9238A" w:rsidRPr="00591138" w:rsidRDefault="00B9238A" w:rsidP="00B9238A">
      <w:pPr>
        <w:spacing w:after="0" w:line="360" w:lineRule="auto"/>
        <w:jc w:val="both"/>
        <w:rPr>
          <w:rFonts w:ascii="Times New Roman" w:hAnsi="Times New Roman"/>
          <w:sz w:val="24"/>
          <w:szCs w:val="24"/>
          <w:lang w:val="en-US"/>
        </w:rPr>
      </w:pPr>
    </w:p>
    <w:p w14:paraId="20DA2581" w14:textId="3A263DBB" w:rsidR="00B9238A" w:rsidRDefault="00B9238A" w:rsidP="00B9238A">
      <w:pPr>
        <w:pStyle w:val="Caption"/>
      </w:pPr>
      <w:bookmarkStart w:id="16" w:name="_Toc98708346"/>
    </w:p>
    <w:p w14:paraId="2BAFC2D4" w14:textId="00DB60C8" w:rsidR="00B9238A" w:rsidRDefault="00B9238A" w:rsidP="00B9238A">
      <w:pPr>
        <w:pStyle w:val="Caption"/>
      </w:pPr>
    </w:p>
    <w:p w14:paraId="6607E720" w14:textId="661F7F8A" w:rsidR="00B9238A" w:rsidRDefault="00B9238A" w:rsidP="00B9238A">
      <w:pPr>
        <w:pStyle w:val="Caption"/>
      </w:pPr>
    </w:p>
    <w:p w14:paraId="5EC6FD39" w14:textId="2841CD60" w:rsidR="00B9238A" w:rsidRDefault="00B9238A" w:rsidP="00B9238A">
      <w:pPr>
        <w:pStyle w:val="Caption"/>
      </w:pPr>
    </w:p>
    <w:p w14:paraId="3537C05C" w14:textId="77777777" w:rsidR="00B9238A" w:rsidRDefault="00B9238A" w:rsidP="00B9238A">
      <w:pPr>
        <w:pStyle w:val="Caption"/>
      </w:pPr>
    </w:p>
    <w:p w14:paraId="17B5A773" w14:textId="77777777" w:rsidR="00B9238A" w:rsidRDefault="00B9238A" w:rsidP="00B9238A">
      <w:pPr>
        <w:pStyle w:val="Caption"/>
      </w:pPr>
    </w:p>
    <w:p w14:paraId="392203DF" w14:textId="77777777" w:rsidR="00B9238A" w:rsidRDefault="00B9238A" w:rsidP="00B9238A">
      <w:pPr>
        <w:pStyle w:val="Caption"/>
      </w:pPr>
    </w:p>
    <w:p w14:paraId="0EC8C2D1" w14:textId="77777777" w:rsidR="00B9238A" w:rsidRDefault="00B9238A" w:rsidP="00B9238A">
      <w:pPr>
        <w:pStyle w:val="Caption"/>
      </w:pPr>
    </w:p>
    <w:p w14:paraId="1664450E" w14:textId="77777777" w:rsidR="00B9238A" w:rsidRDefault="00B9238A" w:rsidP="00B9238A">
      <w:pPr>
        <w:pStyle w:val="Caption"/>
      </w:pPr>
    </w:p>
    <w:p w14:paraId="39A66147" w14:textId="77777777" w:rsidR="00B9238A" w:rsidRDefault="00B9238A" w:rsidP="00B9238A">
      <w:pPr>
        <w:pStyle w:val="Caption"/>
      </w:pPr>
    </w:p>
    <w:p w14:paraId="653044E7" w14:textId="77777777" w:rsidR="00B9238A" w:rsidRDefault="00B9238A" w:rsidP="00B9238A">
      <w:pPr>
        <w:pStyle w:val="Caption"/>
      </w:pPr>
    </w:p>
    <w:p w14:paraId="5D5B8766" w14:textId="77777777" w:rsidR="00B9238A" w:rsidRDefault="00B9238A" w:rsidP="00B9238A">
      <w:pPr>
        <w:pStyle w:val="Caption"/>
      </w:pPr>
    </w:p>
    <w:p w14:paraId="3C0C6411" w14:textId="77777777" w:rsidR="00B9238A" w:rsidRDefault="00B9238A" w:rsidP="00B9238A">
      <w:pPr>
        <w:pStyle w:val="Caption"/>
      </w:pPr>
    </w:p>
    <w:p w14:paraId="219FAE62" w14:textId="77777777" w:rsidR="00B9238A" w:rsidRDefault="00B9238A" w:rsidP="00B9238A">
      <w:pPr>
        <w:pStyle w:val="Caption"/>
      </w:pPr>
    </w:p>
    <w:p w14:paraId="24CEB4CC" w14:textId="77777777" w:rsidR="00B9238A" w:rsidRDefault="00B9238A" w:rsidP="00B9238A">
      <w:pPr>
        <w:pStyle w:val="Caption"/>
      </w:pPr>
    </w:p>
    <w:p w14:paraId="343FE60B" w14:textId="77777777" w:rsidR="00B9238A" w:rsidRDefault="00B9238A" w:rsidP="00B9238A">
      <w:pPr>
        <w:pStyle w:val="Caption"/>
      </w:pPr>
    </w:p>
    <w:p w14:paraId="61D4ACF7" w14:textId="77777777" w:rsidR="00B9238A" w:rsidRDefault="00B9238A" w:rsidP="00B9238A">
      <w:pPr>
        <w:pStyle w:val="Caption"/>
      </w:pPr>
    </w:p>
    <w:p w14:paraId="0E4396D4" w14:textId="77777777" w:rsidR="00B9238A" w:rsidRDefault="00B9238A" w:rsidP="00B9238A">
      <w:pPr>
        <w:pStyle w:val="Caption"/>
      </w:pPr>
    </w:p>
    <w:p w14:paraId="1919781A" w14:textId="7B1C90D9" w:rsidR="00B9238A" w:rsidRDefault="00B9238A" w:rsidP="00B9238A">
      <w:pPr>
        <w:pStyle w:val="Caption"/>
      </w:pPr>
      <w:r w:rsidRPr="00591138">
        <w:rPr>
          <w:noProof/>
          <w:szCs w:val="24"/>
          <w:lang w:val="en-US"/>
        </w:rPr>
        <w:lastRenderedPageBreak/>
        <w:drawing>
          <wp:anchor distT="0" distB="0" distL="114300" distR="114300" simplePos="0" relativeHeight="251664384" behindDoc="0" locked="0" layoutInCell="1" allowOverlap="1" wp14:anchorId="1A42D530" wp14:editId="360EFFAA">
            <wp:simplePos x="0" y="0"/>
            <wp:positionH relativeFrom="margin">
              <wp:posOffset>975995</wp:posOffset>
            </wp:positionH>
            <wp:positionV relativeFrom="margin">
              <wp:align>top</wp:align>
            </wp:positionV>
            <wp:extent cx="4031615" cy="7848600"/>
            <wp:effectExtent l="0" t="0" r="6985" b="0"/>
            <wp:wrapThrough wrapText="bothSides">
              <wp:wrapPolygon edited="0">
                <wp:start x="0" y="0"/>
                <wp:lineTo x="0" y="21548"/>
                <wp:lineTo x="21535" y="21548"/>
                <wp:lineTo x="21535" y="0"/>
                <wp:lineTo x="0" y="0"/>
              </wp:wrapPolygon>
            </wp:wrapThrough>
            <wp:docPr id="173994484" name="Picture 17399448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4484" name="Picture 173994484" descr="Graphical user interface, application, website&#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1751"/>
                    <a:stretch/>
                  </pic:blipFill>
                  <pic:spPr bwMode="auto">
                    <a:xfrm>
                      <a:off x="0" y="0"/>
                      <a:ext cx="4031615" cy="7848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FCE3CD" w14:textId="77777777" w:rsidR="00B9238A" w:rsidRDefault="00B9238A" w:rsidP="00B9238A">
      <w:pPr>
        <w:pStyle w:val="Caption"/>
      </w:pPr>
    </w:p>
    <w:p w14:paraId="3C6CF4EE" w14:textId="77777777" w:rsidR="00B9238A" w:rsidRDefault="00B9238A" w:rsidP="00B9238A">
      <w:pPr>
        <w:pStyle w:val="Caption"/>
      </w:pPr>
    </w:p>
    <w:p w14:paraId="1C78C9BA" w14:textId="77777777" w:rsidR="00B9238A" w:rsidRDefault="00B9238A" w:rsidP="00B9238A">
      <w:pPr>
        <w:pStyle w:val="Caption"/>
      </w:pPr>
    </w:p>
    <w:p w14:paraId="7D0F7392" w14:textId="77777777" w:rsidR="00B9238A" w:rsidRDefault="00B9238A" w:rsidP="00B9238A">
      <w:pPr>
        <w:pStyle w:val="Caption"/>
      </w:pPr>
    </w:p>
    <w:p w14:paraId="09E287B1" w14:textId="77777777" w:rsidR="00B9238A" w:rsidRDefault="00B9238A" w:rsidP="00B9238A">
      <w:pPr>
        <w:pStyle w:val="Caption"/>
      </w:pPr>
    </w:p>
    <w:p w14:paraId="03C37F57" w14:textId="77777777" w:rsidR="00B9238A" w:rsidRDefault="00B9238A" w:rsidP="00B9238A">
      <w:pPr>
        <w:pStyle w:val="Caption"/>
      </w:pPr>
    </w:p>
    <w:p w14:paraId="505D2FEE" w14:textId="440C0FDA" w:rsidR="00B9238A" w:rsidRDefault="00B9238A" w:rsidP="00B9238A">
      <w:pPr>
        <w:pStyle w:val="Caption"/>
      </w:pPr>
    </w:p>
    <w:p w14:paraId="1DC8FFD4" w14:textId="430B357E" w:rsidR="00B9238A" w:rsidRDefault="00B9238A" w:rsidP="00B9238A"/>
    <w:p w14:paraId="200FF592" w14:textId="1F4CB0DE" w:rsidR="00B9238A" w:rsidRDefault="00B9238A" w:rsidP="00B9238A"/>
    <w:p w14:paraId="5C29EB6B" w14:textId="4F395F9B" w:rsidR="00B9238A" w:rsidRDefault="00B9238A" w:rsidP="00B9238A"/>
    <w:p w14:paraId="6715A130" w14:textId="43D58D26" w:rsidR="00B9238A" w:rsidRDefault="00B9238A" w:rsidP="00B9238A"/>
    <w:p w14:paraId="7294B50E" w14:textId="4DF2DA83" w:rsidR="00B9238A" w:rsidRDefault="00B9238A" w:rsidP="00B9238A"/>
    <w:p w14:paraId="78B5BA50" w14:textId="6EB99063" w:rsidR="00B9238A" w:rsidRDefault="00B9238A" w:rsidP="00B9238A"/>
    <w:p w14:paraId="5FE51395" w14:textId="722D3170" w:rsidR="00B9238A" w:rsidRDefault="00B9238A" w:rsidP="00B9238A"/>
    <w:p w14:paraId="4ACE8E9F" w14:textId="71424A31" w:rsidR="00B9238A" w:rsidRDefault="00B9238A" w:rsidP="00B9238A"/>
    <w:p w14:paraId="1725313D" w14:textId="08DEB952" w:rsidR="00B9238A" w:rsidRDefault="00B9238A" w:rsidP="00B9238A"/>
    <w:p w14:paraId="63782F31" w14:textId="14B751AE" w:rsidR="00B9238A" w:rsidRDefault="00B9238A" w:rsidP="00B9238A"/>
    <w:p w14:paraId="57C542BF" w14:textId="459E7E9D" w:rsidR="00B9238A" w:rsidRDefault="00B9238A" w:rsidP="00B9238A"/>
    <w:p w14:paraId="6C6C3615" w14:textId="0E63B6CC" w:rsidR="00B9238A" w:rsidRDefault="00B9238A" w:rsidP="00B9238A"/>
    <w:p w14:paraId="22686AA1" w14:textId="1ACF7703" w:rsidR="00B9238A" w:rsidRDefault="00B9238A" w:rsidP="00B9238A"/>
    <w:p w14:paraId="24155D5F" w14:textId="62ABD097" w:rsidR="00B9238A" w:rsidRDefault="00B9238A" w:rsidP="00B9238A"/>
    <w:p w14:paraId="746E0AD7" w14:textId="3CA2E014" w:rsidR="00B9238A" w:rsidRDefault="00B9238A" w:rsidP="00B9238A"/>
    <w:p w14:paraId="4F7B306A" w14:textId="43FD217B" w:rsidR="00B9238A" w:rsidRDefault="00B9238A" w:rsidP="00B9238A"/>
    <w:p w14:paraId="60FA56C1" w14:textId="77777777" w:rsidR="00B9238A" w:rsidRPr="00B9238A" w:rsidRDefault="00B9238A" w:rsidP="00B9238A"/>
    <w:p w14:paraId="6C9B701D" w14:textId="7DF8E459" w:rsidR="00B9238A" w:rsidRPr="004C3794" w:rsidRDefault="00B9238A" w:rsidP="00B9238A">
      <w:pPr>
        <w:pStyle w:val="Caption"/>
        <w:rPr>
          <w:szCs w:val="24"/>
          <w:lang w:val="en-US"/>
        </w:rPr>
      </w:pPr>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13</w:t>
      </w:r>
      <w:r>
        <w:fldChar w:fldCharType="end"/>
      </w:r>
      <w:r>
        <w:rPr>
          <w:noProof/>
          <w:lang w:val="en-ID"/>
        </w:rPr>
        <w:t xml:space="preserve"> </w:t>
      </w:r>
      <w:r w:rsidRPr="00F32FEA">
        <w:rPr>
          <w:noProof/>
          <w:lang w:val="en-ID"/>
        </w:rPr>
        <w:t xml:space="preserve">Tampilan </w:t>
      </w:r>
      <w:r>
        <w:rPr>
          <w:noProof/>
          <w:lang w:val="en-ID"/>
        </w:rPr>
        <w:t>Aplikasi Halaman Utama (</w:t>
      </w:r>
      <w:r>
        <w:rPr>
          <w:i/>
          <w:iCs/>
          <w:noProof/>
          <w:lang w:val="en-ID"/>
        </w:rPr>
        <w:t>Customer</w:t>
      </w:r>
      <w:r>
        <w:rPr>
          <w:noProof/>
          <w:lang w:val="en-ID"/>
        </w:rPr>
        <w:t>)</w:t>
      </w:r>
      <w:bookmarkEnd w:id="16"/>
    </w:p>
    <w:p w14:paraId="1BD685AF" w14:textId="77777777" w:rsidR="00B9238A" w:rsidRPr="00591138"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sz w:val="24"/>
          <w:szCs w:val="24"/>
          <w:lang w:val="en-US"/>
        </w:rPr>
        <w:lastRenderedPageBreak/>
        <w:t xml:space="preserve">Gambar diatas merupakan tampilan dari halaman utama untuk </w:t>
      </w:r>
      <w:r w:rsidRPr="00591138">
        <w:rPr>
          <w:rFonts w:ascii="Times New Roman" w:hAnsi="Times New Roman"/>
          <w:i/>
          <w:iCs/>
          <w:sz w:val="24"/>
          <w:szCs w:val="24"/>
          <w:lang w:val="en-US"/>
        </w:rPr>
        <w:t>customer</w:t>
      </w:r>
      <w:r w:rsidRPr="00591138">
        <w:rPr>
          <w:rFonts w:ascii="Times New Roman" w:hAnsi="Times New Roman"/>
          <w:sz w:val="24"/>
          <w:szCs w:val="24"/>
          <w:lang w:val="en-US"/>
        </w:rPr>
        <w:t xml:space="preserve">. Pada halaman tersebut memiliki </w:t>
      </w:r>
      <w:r w:rsidRPr="00591138">
        <w:rPr>
          <w:rFonts w:ascii="Times New Roman" w:hAnsi="Times New Roman"/>
          <w:i/>
          <w:iCs/>
          <w:sz w:val="24"/>
          <w:szCs w:val="24"/>
          <w:lang w:val="en-US"/>
        </w:rPr>
        <w:t xml:space="preserve">carousel </w:t>
      </w:r>
      <w:r w:rsidRPr="00591138">
        <w:rPr>
          <w:rFonts w:ascii="Times New Roman" w:hAnsi="Times New Roman"/>
          <w:sz w:val="24"/>
          <w:szCs w:val="24"/>
          <w:lang w:val="en-US"/>
        </w:rPr>
        <w:t xml:space="preserve">yang berisi </w:t>
      </w:r>
      <w:r w:rsidRPr="00591138">
        <w:rPr>
          <w:rFonts w:ascii="Times New Roman" w:hAnsi="Times New Roman"/>
          <w:i/>
          <w:iCs/>
          <w:sz w:val="24"/>
          <w:szCs w:val="24"/>
          <w:lang w:val="en-US"/>
        </w:rPr>
        <w:t xml:space="preserve">banner </w:t>
      </w:r>
      <w:r w:rsidRPr="00591138">
        <w:rPr>
          <w:rFonts w:ascii="Times New Roman" w:hAnsi="Times New Roman"/>
          <w:sz w:val="24"/>
          <w:szCs w:val="24"/>
          <w:lang w:val="en-US"/>
        </w:rPr>
        <w:t xml:space="preserve">untuk iklan, hingga promosi, </w:t>
      </w:r>
      <w:r w:rsidRPr="00591138">
        <w:rPr>
          <w:rFonts w:ascii="Times New Roman" w:hAnsi="Times New Roman"/>
          <w:i/>
          <w:iCs/>
          <w:sz w:val="24"/>
          <w:szCs w:val="24"/>
          <w:lang w:val="en-US"/>
        </w:rPr>
        <w:t>list</w:t>
      </w:r>
      <w:r w:rsidRPr="00591138">
        <w:rPr>
          <w:rFonts w:ascii="Times New Roman" w:hAnsi="Times New Roman"/>
          <w:sz w:val="24"/>
          <w:szCs w:val="24"/>
          <w:lang w:val="en-US"/>
        </w:rPr>
        <w:t xml:space="preserve"> tombol untuk menuju ke halaman riwayat transaksi dengan status menunggu pembayaran, transaksi berlangsung dan semua transaksi, </w:t>
      </w:r>
      <w:r w:rsidRPr="00591138">
        <w:rPr>
          <w:rFonts w:ascii="Times New Roman" w:hAnsi="Times New Roman"/>
          <w:i/>
          <w:iCs/>
          <w:sz w:val="24"/>
          <w:szCs w:val="24"/>
          <w:lang w:val="en-US"/>
        </w:rPr>
        <w:t xml:space="preserve">list </w:t>
      </w:r>
      <w:r w:rsidRPr="00591138">
        <w:rPr>
          <w:rFonts w:ascii="Times New Roman" w:hAnsi="Times New Roman"/>
          <w:sz w:val="24"/>
          <w:szCs w:val="24"/>
          <w:lang w:val="en-US"/>
        </w:rPr>
        <w:t xml:space="preserve">dari kategori produk, </w:t>
      </w:r>
      <w:r w:rsidRPr="00591138">
        <w:rPr>
          <w:rFonts w:ascii="Times New Roman" w:hAnsi="Times New Roman"/>
          <w:i/>
          <w:iCs/>
          <w:sz w:val="24"/>
          <w:szCs w:val="24"/>
          <w:lang w:val="en-US"/>
        </w:rPr>
        <w:t>list</w:t>
      </w:r>
      <w:r w:rsidRPr="00591138">
        <w:rPr>
          <w:rFonts w:ascii="Times New Roman" w:hAnsi="Times New Roman"/>
          <w:sz w:val="24"/>
          <w:szCs w:val="24"/>
          <w:lang w:val="en-US"/>
        </w:rPr>
        <w:t xml:space="preserve"> produk terbaru, dan yang terlaris. Apabila pengguna ingin melihat detail dari produk terkait, pengguna dapat menekan tombol lihat detail dan pengguna akan diarahkan ke halaman produk detail.</w:t>
      </w:r>
    </w:p>
    <w:p w14:paraId="0FD35475" w14:textId="77777777" w:rsidR="00B9238A" w:rsidRPr="00591138" w:rsidRDefault="00B9238A" w:rsidP="00B9238A">
      <w:pPr>
        <w:spacing w:after="0" w:line="360" w:lineRule="auto"/>
        <w:ind w:firstLine="567"/>
        <w:jc w:val="both"/>
        <w:rPr>
          <w:rFonts w:ascii="Times New Roman" w:hAnsi="Times New Roman"/>
          <w:sz w:val="24"/>
          <w:szCs w:val="24"/>
          <w:lang w:val="en-US"/>
        </w:rPr>
      </w:pPr>
    </w:p>
    <w:p w14:paraId="395BC3BA" w14:textId="77777777" w:rsidR="00B9238A"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noProof/>
          <w:sz w:val="24"/>
          <w:szCs w:val="24"/>
          <w:lang w:val="en-US"/>
        </w:rPr>
        <w:drawing>
          <wp:inline distT="0" distB="0" distL="0" distR="0" wp14:anchorId="45079EAC" wp14:editId="505F0AE5">
            <wp:extent cx="5096539" cy="5762625"/>
            <wp:effectExtent l="0" t="0" r="8890" b="0"/>
            <wp:docPr id="67" name="Picture 67"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able&#10;&#10;Description automatically generated with medium confidence"/>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2181"/>
                    <a:stretch/>
                  </pic:blipFill>
                  <pic:spPr bwMode="auto">
                    <a:xfrm>
                      <a:off x="0" y="0"/>
                      <a:ext cx="5096539" cy="5762625"/>
                    </a:xfrm>
                    <a:prstGeom prst="rect">
                      <a:avLst/>
                    </a:prstGeom>
                    <a:noFill/>
                    <a:ln>
                      <a:noFill/>
                    </a:ln>
                    <a:extLst>
                      <a:ext uri="{53640926-AAD7-44D8-BBD7-CCE9431645EC}">
                        <a14:shadowObscured xmlns:a14="http://schemas.microsoft.com/office/drawing/2010/main"/>
                      </a:ext>
                    </a:extLst>
                  </pic:spPr>
                </pic:pic>
              </a:graphicData>
            </a:graphic>
          </wp:inline>
        </w:drawing>
      </w:r>
    </w:p>
    <w:p w14:paraId="10708B64" w14:textId="77777777" w:rsidR="00B9238A" w:rsidRPr="004C3794" w:rsidRDefault="00B9238A" w:rsidP="00B9238A">
      <w:pPr>
        <w:pStyle w:val="Caption"/>
        <w:ind w:left="142"/>
        <w:rPr>
          <w:szCs w:val="24"/>
          <w:lang w:val="en-US"/>
        </w:rPr>
      </w:pPr>
      <w:bookmarkStart w:id="17" w:name="_Toc98708347"/>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14</w:t>
      </w:r>
      <w:r>
        <w:fldChar w:fldCharType="end"/>
      </w:r>
      <w:r>
        <w:rPr>
          <w:noProof/>
          <w:lang w:val="en-ID"/>
        </w:rPr>
        <w:t xml:space="preserve"> </w:t>
      </w:r>
      <w:r w:rsidRPr="00F32FEA">
        <w:rPr>
          <w:noProof/>
          <w:lang w:val="en-ID"/>
        </w:rPr>
        <w:t xml:space="preserve">Tampilan </w:t>
      </w:r>
      <w:r>
        <w:rPr>
          <w:noProof/>
          <w:lang w:val="en-ID"/>
        </w:rPr>
        <w:t xml:space="preserve">Aplikasi Halaman </w:t>
      </w:r>
      <w:r>
        <w:rPr>
          <w:i/>
          <w:iCs/>
          <w:noProof/>
          <w:lang w:val="en-ID"/>
        </w:rPr>
        <w:t xml:space="preserve">Dashboard </w:t>
      </w:r>
      <w:r>
        <w:rPr>
          <w:noProof/>
          <w:lang w:val="en-ID"/>
        </w:rPr>
        <w:t>(</w:t>
      </w:r>
      <w:r>
        <w:rPr>
          <w:i/>
          <w:iCs/>
          <w:noProof/>
          <w:lang w:val="en-ID"/>
        </w:rPr>
        <w:t>Supplier</w:t>
      </w:r>
      <w:r>
        <w:rPr>
          <w:noProof/>
          <w:lang w:val="en-ID"/>
        </w:rPr>
        <w:t>)</w:t>
      </w:r>
      <w:bookmarkEnd w:id="17"/>
    </w:p>
    <w:p w14:paraId="48A0467B" w14:textId="77777777" w:rsidR="00B9238A" w:rsidRDefault="00B9238A" w:rsidP="00B9238A">
      <w:pPr>
        <w:spacing w:after="0" w:line="360" w:lineRule="auto"/>
        <w:ind w:firstLine="567"/>
        <w:jc w:val="both"/>
        <w:rPr>
          <w:rFonts w:ascii="Times New Roman" w:hAnsi="Times New Roman"/>
          <w:sz w:val="24"/>
          <w:szCs w:val="24"/>
          <w:lang w:val="en-US"/>
        </w:rPr>
      </w:pPr>
    </w:p>
    <w:p w14:paraId="47BCBDA4" w14:textId="77777777" w:rsidR="00B9238A" w:rsidRPr="00591138"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sz w:val="24"/>
          <w:szCs w:val="24"/>
          <w:lang w:val="en-US"/>
        </w:rPr>
        <w:lastRenderedPageBreak/>
        <w:t xml:space="preserve">Ketika </w:t>
      </w:r>
      <w:r w:rsidRPr="00591138">
        <w:rPr>
          <w:rFonts w:ascii="Times New Roman" w:hAnsi="Times New Roman"/>
          <w:i/>
          <w:iCs/>
          <w:sz w:val="24"/>
          <w:szCs w:val="24"/>
          <w:lang w:val="en-US"/>
        </w:rPr>
        <w:t>supplier</w:t>
      </w:r>
      <w:r w:rsidRPr="00591138">
        <w:rPr>
          <w:rFonts w:ascii="Times New Roman" w:hAnsi="Times New Roman"/>
          <w:sz w:val="24"/>
          <w:szCs w:val="24"/>
          <w:lang w:val="en-US"/>
        </w:rPr>
        <w:t xml:space="preserve"> berhasil melakukan </w:t>
      </w:r>
      <w:r w:rsidRPr="00591138">
        <w:rPr>
          <w:rFonts w:ascii="Times New Roman" w:hAnsi="Times New Roman"/>
          <w:i/>
          <w:iCs/>
          <w:sz w:val="24"/>
          <w:szCs w:val="24"/>
          <w:lang w:val="en-US"/>
        </w:rPr>
        <w:t>login</w:t>
      </w:r>
      <w:r w:rsidRPr="00591138">
        <w:rPr>
          <w:rFonts w:ascii="Times New Roman" w:hAnsi="Times New Roman"/>
          <w:sz w:val="24"/>
          <w:szCs w:val="24"/>
          <w:lang w:val="en-US"/>
        </w:rPr>
        <w:t xml:space="preserve">, sistem akan menampilkan halaman </w:t>
      </w:r>
      <w:r w:rsidRPr="00591138">
        <w:rPr>
          <w:rFonts w:ascii="Times New Roman" w:hAnsi="Times New Roman"/>
          <w:i/>
          <w:iCs/>
          <w:sz w:val="24"/>
          <w:szCs w:val="24"/>
          <w:lang w:val="en-US"/>
        </w:rPr>
        <w:t>dashboard</w:t>
      </w:r>
      <w:r w:rsidRPr="00591138">
        <w:rPr>
          <w:rFonts w:ascii="Times New Roman" w:hAnsi="Times New Roman"/>
          <w:sz w:val="24"/>
          <w:szCs w:val="24"/>
          <w:lang w:val="en-US"/>
        </w:rPr>
        <w:t xml:space="preserve"> seperti pada gambar di atas. Pada halaman tersebut berisi diagram yang menampilkan total penjualan produk per bulan di tahun 2022, dan daftar transaksi yang sedang berlangsung hingga telah selesai. Pada tabel daftar transaksi tersebut terdapat id transaksi, barang yang dibeli beserta harga dan kuantitas, pendapatan dari transaksi tersebut, status pembayaran, status transaksi, nomor resi, tanggal pembelian dan kolom yang berisi beberapa tombol untuk mengubah status dari transaksi yang dilakukan. Pada kolom atur terdapat beberapa tombol diantaranya untuk mengubah status transaksi menjadi dikemas dan dikirim, pembatalan transaksi dan tombol untuk memasukkan nomor resi. </w:t>
      </w:r>
      <w:r w:rsidRPr="00591138">
        <w:rPr>
          <w:rFonts w:ascii="Times New Roman" w:hAnsi="Times New Roman"/>
          <w:i/>
          <w:iCs/>
          <w:sz w:val="24"/>
          <w:szCs w:val="24"/>
          <w:lang w:val="en-US"/>
        </w:rPr>
        <w:t>Supplier</w:t>
      </w:r>
      <w:r w:rsidRPr="00591138">
        <w:rPr>
          <w:rFonts w:ascii="Times New Roman" w:hAnsi="Times New Roman"/>
          <w:sz w:val="24"/>
          <w:szCs w:val="24"/>
          <w:lang w:val="en-US"/>
        </w:rPr>
        <w:t xml:space="preserve"> juga dapat melakukan </w:t>
      </w:r>
      <w:r w:rsidRPr="00591138">
        <w:rPr>
          <w:rFonts w:ascii="Times New Roman" w:hAnsi="Times New Roman"/>
          <w:i/>
          <w:iCs/>
          <w:sz w:val="24"/>
          <w:szCs w:val="24"/>
          <w:lang w:val="en-US"/>
        </w:rPr>
        <w:t>filtering</w:t>
      </w:r>
      <w:r w:rsidRPr="00591138">
        <w:rPr>
          <w:rFonts w:ascii="Times New Roman" w:hAnsi="Times New Roman"/>
          <w:sz w:val="24"/>
          <w:szCs w:val="24"/>
          <w:lang w:val="en-US"/>
        </w:rPr>
        <w:t xml:space="preserve"> untuk status transaksi dengan menekan dan memilih status pada tombol </w:t>
      </w:r>
      <w:r w:rsidRPr="00591138">
        <w:rPr>
          <w:rFonts w:ascii="Times New Roman" w:hAnsi="Times New Roman"/>
          <w:i/>
          <w:iCs/>
          <w:sz w:val="24"/>
          <w:szCs w:val="24"/>
          <w:lang w:val="en-US"/>
        </w:rPr>
        <w:t xml:space="preserve">dropdown </w:t>
      </w:r>
      <w:r w:rsidRPr="00591138">
        <w:rPr>
          <w:rFonts w:ascii="Times New Roman" w:hAnsi="Times New Roman"/>
          <w:sz w:val="24"/>
          <w:szCs w:val="24"/>
          <w:lang w:val="en-US"/>
        </w:rPr>
        <w:t xml:space="preserve">disamping teks “Daftar Transaksi”. Ketika </w:t>
      </w:r>
      <w:r w:rsidRPr="00591138">
        <w:rPr>
          <w:rFonts w:ascii="Times New Roman" w:hAnsi="Times New Roman"/>
          <w:i/>
          <w:iCs/>
          <w:sz w:val="24"/>
          <w:szCs w:val="24"/>
          <w:lang w:val="en-US"/>
        </w:rPr>
        <w:t xml:space="preserve">supplier </w:t>
      </w:r>
      <w:r w:rsidRPr="00591138">
        <w:rPr>
          <w:rFonts w:ascii="Times New Roman" w:hAnsi="Times New Roman"/>
          <w:sz w:val="24"/>
          <w:szCs w:val="24"/>
          <w:lang w:val="en-US"/>
        </w:rPr>
        <w:t xml:space="preserve">melakukan </w:t>
      </w:r>
      <w:r w:rsidRPr="00591138">
        <w:rPr>
          <w:rFonts w:ascii="Times New Roman" w:hAnsi="Times New Roman"/>
          <w:i/>
          <w:iCs/>
          <w:sz w:val="24"/>
          <w:szCs w:val="24"/>
          <w:lang w:val="en-US"/>
        </w:rPr>
        <w:t xml:space="preserve">filtering¸ </w:t>
      </w:r>
      <w:r w:rsidRPr="00591138">
        <w:rPr>
          <w:rFonts w:ascii="Times New Roman" w:hAnsi="Times New Roman"/>
          <w:sz w:val="24"/>
          <w:szCs w:val="24"/>
          <w:lang w:val="en-US"/>
        </w:rPr>
        <w:t>tabel hanya akan menampilkan data dengan status transaksi yang dipilih.</w:t>
      </w:r>
    </w:p>
    <w:p w14:paraId="2EC41811" w14:textId="77777777" w:rsidR="00B9238A" w:rsidRDefault="00B9238A" w:rsidP="00B9238A">
      <w:pPr>
        <w:spacing w:after="0" w:line="360" w:lineRule="auto"/>
        <w:ind w:firstLine="567"/>
        <w:jc w:val="both"/>
        <w:rPr>
          <w:rFonts w:ascii="Times New Roman" w:hAnsi="Times New Roman"/>
          <w:sz w:val="24"/>
          <w:szCs w:val="24"/>
          <w:lang w:val="en-US"/>
        </w:rPr>
      </w:pPr>
    </w:p>
    <w:p w14:paraId="33DC15B3" w14:textId="77777777" w:rsidR="00B9238A" w:rsidRDefault="00B9238A" w:rsidP="00B9238A">
      <w:pPr>
        <w:spacing w:after="0" w:line="360" w:lineRule="auto"/>
        <w:ind w:firstLine="567"/>
        <w:jc w:val="both"/>
        <w:rPr>
          <w:rFonts w:ascii="Times New Roman" w:hAnsi="Times New Roman"/>
          <w:sz w:val="24"/>
          <w:szCs w:val="24"/>
          <w:lang w:val="en-US"/>
        </w:rPr>
      </w:pPr>
    </w:p>
    <w:p w14:paraId="1D393F7C" w14:textId="77777777" w:rsidR="00B9238A" w:rsidRDefault="00B9238A" w:rsidP="00B9238A">
      <w:pPr>
        <w:spacing w:after="0" w:line="360" w:lineRule="auto"/>
        <w:ind w:firstLine="567"/>
        <w:jc w:val="both"/>
        <w:rPr>
          <w:rFonts w:ascii="Times New Roman" w:hAnsi="Times New Roman"/>
          <w:sz w:val="24"/>
          <w:szCs w:val="24"/>
          <w:lang w:val="en-US"/>
        </w:rPr>
      </w:pPr>
    </w:p>
    <w:p w14:paraId="38452827" w14:textId="77777777" w:rsidR="00B9238A" w:rsidRDefault="00B9238A" w:rsidP="00B9238A">
      <w:pPr>
        <w:spacing w:after="0" w:line="360" w:lineRule="auto"/>
        <w:ind w:firstLine="567"/>
        <w:jc w:val="both"/>
        <w:rPr>
          <w:rFonts w:ascii="Times New Roman" w:hAnsi="Times New Roman"/>
          <w:sz w:val="24"/>
          <w:szCs w:val="24"/>
          <w:lang w:val="en-US"/>
        </w:rPr>
      </w:pPr>
    </w:p>
    <w:p w14:paraId="50222B2C" w14:textId="77777777" w:rsidR="00B9238A" w:rsidRDefault="00B9238A" w:rsidP="00B9238A">
      <w:pPr>
        <w:spacing w:after="0" w:line="360" w:lineRule="auto"/>
        <w:ind w:firstLine="567"/>
        <w:jc w:val="both"/>
        <w:rPr>
          <w:rFonts w:ascii="Times New Roman" w:hAnsi="Times New Roman"/>
          <w:sz w:val="24"/>
          <w:szCs w:val="24"/>
          <w:lang w:val="en-US"/>
        </w:rPr>
      </w:pPr>
    </w:p>
    <w:p w14:paraId="49DF0A01" w14:textId="77777777" w:rsidR="00B9238A" w:rsidRDefault="00B9238A" w:rsidP="00B9238A">
      <w:pPr>
        <w:spacing w:after="0" w:line="360" w:lineRule="auto"/>
        <w:ind w:firstLine="567"/>
        <w:jc w:val="both"/>
        <w:rPr>
          <w:rFonts w:ascii="Times New Roman" w:hAnsi="Times New Roman"/>
          <w:sz w:val="24"/>
          <w:szCs w:val="24"/>
          <w:lang w:val="en-US"/>
        </w:rPr>
      </w:pPr>
    </w:p>
    <w:p w14:paraId="0C8FAC19" w14:textId="77777777" w:rsidR="00B9238A" w:rsidRDefault="00B9238A" w:rsidP="00B9238A">
      <w:pPr>
        <w:spacing w:after="0" w:line="360" w:lineRule="auto"/>
        <w:ind w:firstLine="567"/>
        <w:jc w:val="both"/>
        <w:rPr>
          <w:rFonts w:ascii="Times New Roman" w:hAnsi="Times New Roman"/>
          <w:sz w:val="24"/>
          <w:szCs w:val="24"/>
          <w:lang w:val="en-US"/>
        </w:rPr>
      </w:pPr>
    </w:p>
    <w:p w14:paraId="7EC9E57D" w14:textId="77777777" w:rsidR="00B9238A" w:rsidRDefault="00B9238A" w:rsidP="00B9238A">
      <w:pPr>
        <w:spacing w:after="0" w:line="360" w:lineRule="auto"/>
        <w:ind w:firstLine="567"/>
        <w:jc w:val="both"/>
        <w:rPr>
          <w:rFonts w:ascii="Times New Roman" w:hAnsi="Times New Roman"/>
          <w:sz w:val="24"/>
          <w:szCs w:val="24"/>
          <w:lang w:val="en-US"/>
        </w:rPr>
      </w:pPr>
    </w:p>
    <w:p w14:paraId="2275E546" w14:textId="77777777" w:rsidR="00B9238A" w:rsidRDefault="00B9238A" w:rsidP="00B9238A">
      <w:pPr>
        <w:spacing w:after="0" w:line="360" w:lineRule="auto"/>
        <w:ind w:firstLine="567"/>
        <w:jc w:val="both"/>
        <w:rPr>
          <w:rFonts w:ascii="Times New Roman" w:hAnsi="Times New Roman"/>
          <w:sz w:val="24"/>
          <w:szCs w:val="24"/>
          <w:lang w:val="en-US"/>
        </w:rPr>
      </w:pPr>
    </w:p>
    <w:p w14:paraId="1FE96175" w14:textId="77777777" w:rsidR="00B9238A" w:rsidRDefault="00B9238A" w:rsidP="00B9238A">
      <w:pPr>
        <w:spacing w:after="0" w:line="360" w:lineRule="auto"/>
        <w:ind w:firstLine="567"/>
        <w:jc w:val="both"/>
        <w:rPr>
          <w:rFonts w:ascii="Times New Roman" w:hAnsi="Times New Roman"/>
          <w:sz w:val="24"/>
          <w:szCs w:val="24"/>
          <w:lang w:val="en-US"/>
        </w:rPr>
      </w:pPr>
    </w:p>
    <w:p w14:paraId="574C93BA" w14:textId="77777777" w:rsidR="00B9238A" w:rsidRDefault="00B9238A" w:rsidP="00B9238A">
      <w:pPr>
        <w:spacing w:after="0" w:line="360" w:lineRule="auto"/>
        <w:ind w:firstLine="567"/>
        <w:jc w:val="both"/>
        <w:rPr>
          <w:rFonts w:ascii="Times New Roman" w:hAnsi="Times New Roman"/>
          <w:sz w:val="24"/>
          <w:szCs w:val="24"/>
          <w:lang w:val="en-US"/>
        </w:rPr>
      </w:pPr>
    </w:p>
    <w:p w14:paraId="2FCC38B0" w14:textId="77777777" w:rsidR="00B9238A" w:rsidRDefault="00B9238A" w:rsidP="00B9238A">
      <w:pPr>
        <w:spacing w:after="0" w:line="360" w:lineRule="auto"/>
        <w:ind w:firstLine="567"/>
        <w:jc w:val="both"/>
        <w:rPr>
          <w:rFonts w:ascii="Times New Roman" w:hAnsi="Times New Roman"/>
          <w:sz w:val="24"/>
          <w:szCs w:val="24"/>
          <w:lang w:val="en-US"/>
        </w:rPr>
      </w:pPr>
    </w:p>
    <w:p w14:paraId="48A783EA" w14:textId="77777777" w:rsidR="00B9238A" w:rsidRDefault="00B9238A" w:rsidP="00B9238A">
      <w:pPr>
        <w:spacing w:after="0" w:line="360" w:lineRule="auto"/>
        <w:ind w:firstLine="567"/>
        <w:jc w:val="both"/>
        <w:rPr>
          <w:rFonts w:ascii="Times New Roman" w:hAnsi="Times New Roman"/>
          <w:sz w:val="24"/>
          <w:szCs w:val="24"/>
          <w:lang w:val="en-US"/>
        </w:rPr>
      </w:pPr>
    </w:p>
    <w:p w14:paraId="5D7C88E3" w14:textId="77777777" w:rsidR="00B9238A" w:rsidRDefault="00B9238A" w:rsidP="00B9238A">
      <w:pPr>
        <w:spacing w:after="0" w:line="360" w:lineRule="auto"/>
        <w:ind w:firstLine="567"/>
        <w:jc w:val="both"/>
        <w:rPr>
          <w:rFonts w:ascii="Times New Roman" w:hAnsi="Times New Roman"/>
          <w:sz w:val="24"/>
          <w:szCs w:val="24"/>
          <w:lang w:val="en-US"/>
        </w:rPr>
      </w:pPr>
    </w:p>
    <w:p w14:paraId="0D9C675A" w14:textId="77777777" w:rsidR="00B9238A" w:rsidRDefault="00B9238A" w:rsidP="00B9238A">
      <w:pPr>
        <w:spacing w:after="0" w:line="360" w:lineRule="auto"/>
        <w:ind w:firstLine="567"/>
        <w:jc w:val="both"/>
        <w:rPr>
          <w:rFonts w:ascii="Times New Roman" w:hAnsi="Times New Roman"/>
          <w:sz w:val="24"/>
          <w:szCs w:val="24"/>
          <w:lang w:val="en-US"/>
        </w:rPr>
      </w:pPr>
    </w:p>
    <w:p w14:paraId="443596FA" w14:textId="77777777" w:rsidR="00B9238A" w:rsidRDefault="00B9238A" w:rsidP="00B9238A">
      <w:pPr>
        <w:spacing w:after="0" w:line="360" w:lineRule="auto"/>
        <w:ind w:firstLine="567"/>
        <w:jc w:val="both"/>
        <w:rPr>
          <w:rFonts w:ascii="Times New Roman" w:hAnsi="Times New Roman"/>
          <w:sz w:val="24"/>
          <w:szCs w:val="24"/>
          <w:lang w:val="en-US"/>
        </w:rPr>
      </w:pPr>
    </w:p>
    <w:p w14:paraId="56EDBFE6" w14:textId="77777777" w:rsidR="00B9238A" w:rsidRDefault="00B9238A" w:rsidP="00B9238A">
      <w:pPr>
        <w:spacing w:after="0" w:line="360" w:lineRule="auto"/>
        <w:ind w:firstLine="567"/>
        <w:jc w:val="both"/>
        <w:rPr>
          <w:rFonts w:ascii="Times New Roman" w:hAnsi="Times New Roman"/>
          <w:sz w:val="24"/>
          <w:szCs w:val="24"/>
          <w:lang w:val="en-US"/>
        </w:rPr>
      </w:pPr>
    </w:p>
    <w:p w14:paraId="79E7B48A" w14:textId="77777777" w:rsidR="00B9238A" w:rsidRDefault="00B9238A" w:rsidP="00B9238A">
      <w:pPr>
        <w:spacing w:after="0" w:line="360" w:lineRule="auto"/>
        <w:ind w:firstLine="567"/>
        <w:jc w:val="both"/>
        <w:rPr>
          <w:rFonts w:ascii="Times New Roman" w:hAnsi="Times New Roman"/>
          <w:sz w:val="24"/>
          <w:szCs w:val="24"/>
          <w:lang w:val="en-US"/>
        </w:rPr>
      </w:pPr>
    </w:p>
    <w:p w14:paraId="4906181B" w14:textId="77777777" w:rsidR="00B9238A" w:rsidRDefault="00B9238A" w:rsidP="00B9238A">
      <w:pPr>
        <w:spacing w:after="0" w:line="360" w:lineRule="auto"/>
        <w:ind w:firstLine="567"/>
        <w:jc w:val="both"/>
        <w:rPr>
          <w:rFonts w:ascii="Times New Roman" w:hAnsi="Times New Roman"/>
          <w:sz w:val="24"/>
          <w:szCs w:val="24"/>
          <w:lang w:val="en-US"/>
        </w:rPr>
      </w:pPr>
    </w:p>
    <w:p w14:paraId="2474E6E5" w14:textId="18CBAAC5" w:rsidR="00B9238A"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noProof/>
          <w:sz w:val="24"/>
          <w:szCs w:val="24"/>
          <w:lang w:val="en-US"/>
        </w:rPr>
        <w:lastRenderedPageBreak/>
        <w:drawing>
          <wp:anchor distT="0" distB="0" distL="114300" distR="114300" simplePos="0" relativeHeight="251695104" behindDoc="0" locked="0" layoutInCell="1" allowOverlap="1" wp14:anchorId="6931C7EF" wp14:editId="06928EF4">
            <wp:simplePos x="0" y="0"/>
            <wp:positionH relativeFrom="margin">
              <wp:posOffset>562610</wp:posOffset>
            </wp:positionH>
            <wp:positionV relativeFrom="paragraph">
              <wp:posOffset>68580</wp:posOffset>
            </wp:positionV>
            <wp:extent cx="4878070" cy="7688580"/>
            <wp:effectExtent l="0" t="0" r="0" b="7620"/>
            <wp:wrapTopAndBottom/>
            <wp:docPr id="173994490" name="Picture 17399449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4490" name="Picture 173994490" descr="Graphical user interface, application, Teams&#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2235"/>
                    <a:stretch/>
                  </pic:blipFill>
                  <pic:spPr bwMode="auto">
                    <a:xfrm>
                      <a:off x="0" y="0"/>
                      <a:ext cx="4878070" cy="7688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91138">
        <w:rPr>
          <w:rFonts w:ascii="Times New Roman" w:hAnsi="Times New Roman"/>
          <w:noProof/>
          <w:sz w:val="24"/>
          <w:szCs w:val="24"/>
          <w:lang w:val="en-US"/>
        </w:rPr>
        <w:drawing>
          <wp:anchor distT="0" distB="0" distL="114300" distR="114300" simplePos="0" relativeHeight="251696128" behindDoc="0" locked="0" layoutInCell="1" allowOverlap="1" wp14:anchorId="08914F98" wp14:editId="70DBE1AE">
            <wp:simplePos x="0" y="0"/>
            <wp:positionH relativeFrom="page">
              <wp:posOffset>1744980</wp:posOffset>
            </wp:positionH>
            <wp:positionV relativeFrom="paragraph">
              <wp:posOffset>388620</wp:posOffset>
            </wp:positionV>
            <wp:extent cx="3454400" cy="5875020"/>
            <wp:effectExtent l="0" t="0" r="0" b="0"/>
            <wp:wrapTopAndBottom/>
            <wp:docPr id="173994489" name="Picture 1739944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rotWithShape="1">
                    <a:blip r:embed="rId20" cstate="print">
                      <a:extLst>
                        <a:ext uri="{28A0092B-C50C-407E-A947-70E740481C1C}">
                          <a14:useLocalDpi xmlns:a14="http://schemas.microsoft.com/office/drawing/2010/main" val="0"/>
                        </a:ext>
                      </a:extLst>
                    </a:blip>
                    <a:srcRect t="3735" b="2891"/>
                    <a:stretch/>
                  </pic:blipFill>
                  <pic:spPr bwMode="auto">
                    <a:xfrm>
                      <a:off x="0" y="0"/>
                      <a:ext cx="3454400" cy="5875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CAA853" w14:textId="77777777" w:rsidR="00B9238A" w:rsidRPr="004C3794" w:rsidRDefault="00B9238A" w:rsidP="00B9238A">
      <w:pPr>
        <w:pStyle w:val="Caption"/>
        <w:rPr>
          <w:i/>
          <w:iCs/>
          <w:szCs w:val="24"/>
          <w:lang w:val="en-US"/>
        </w:rPr>
      </w:pPr>
      <w:bookmarkStart w:id="18" w:name="_Toc98708348"/>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15</w:t>
      </w:r>
      <w:r>
        <w:fldChar w:fldCharType="end"/>
      </w:r>
      <w:r>
        <w:rPr>
          <w:noProof/>
          <w:lang w:val="en-ID"/>
        </w:rPr>
        <w:t xml:space="preserve"> </w:t>
      </w:r>
      <w:r w:rsidRPr="00F32FEA">
        <w:rPr>
          <w:noProof/>
          <w:lang w:val="en-ID"/>
        </w:rPr>
        <w:t xml:space="preserve">Tampilan </w:t>
      </w:r>
      <w:r>
        <w:rPr>
          <w:noProof/>
          <w:lang w:val="en-ID"/>
        </w:rPr>
        <w:t xml:space="preserve">Aplikasi Halaman Pencarian Produk dan </w:t>
      </w:r>
      <w:r>
        <w:rPr>
          <w:i/>
          <w:iCs/>
          <w:noProof/>
          <w:lang w:val="en-ID"/>
        </w:rPr>
        <w:t>Filtering</w:t>
      </w:r>
      <w:bookmarkEnd w:id="18"/>
    </w:p>
    <w:p w14:paraId="3BCF3B8B" w14:textId="77777777" w:rsidR="00B9238A" w:rsidRPr="00591138"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sz w:val="24"/>
          <w:szCs w:val="24"/>
          <w:lang w:val="en-US"/>
        </w:rPr>
        <w:lastRenderedPageBreak/>
        <w:t xml:space="preserve">Ketika pengguna melakukan pencarian produk pada kolom </w:t>
      </w:r>
      <w:r w:rsidRPr="00591138">
        <w:rPr>
          <w:rFonts w:ascii="Times New Roman" w:hAnsi="Times New Roman"/>
          <w:i/>
          <w:iCs/>
          <w:sz w:val="24"/>
          <w:szCs w:val="24"/>
          <w:lang w:val="en-US"/>
        </w:rPr>
        <w:t>search</w:t>
      </w:r>
      <w:r w:rsidRPr="00591138">
        <w:rPr>
          <w:rFonts w:ascii="Times New Roman" w:hAnsi="Times New Roman"/>
          <w:sz w:val="24"/>
          <w:szCs w:val="24"/>
          <w:lang w:val="en-US"/>
        </w:rPr>
        <w:t xml:space="preserve"> yang terletak di </w:t>
      </w:r>
      <w:r w:rsidRPr="00591138">
        <w:rPr>
          <w:rFonts w:ascii="Times New Roman" w:hAnsi="Times New Roman"/>
          <w:i/>
          <w:iCs/>
          <w:sz w:val="24"/>
          <w:szCs w:val="24"/>
          <w:lang w:val="en-US"/>
        </w:rPr>
        <w:t>navigation bar</w:t>
      </w:r>
      <w:r w:rsidRPr="00591138">
        <w:rPr>
          <w:rFonts w:ascii="Times New Roman" w:hAnsi="Times New Roman"/>
          <w:sz w:val="24"/>
          <w:szCs w:val="24"/>
          <w:lang w:val="en-US"/>
        </w:rPr>
        <w:t xml:space="preserve"> situs web SehatinAja dan menekan “Enter” pada </w:t>
      </w:r>
      <w:r w:rsidRPr="00591138">
        <w:rPr>
          <w:rFonts w:ascii="Times New Roman" w:hAnsi="Times New Roman"/>
          <w:i/>
          <w:iCs/>
          <w:sz w:val="24"/>
          <w:szCs w:val="24"/>
          <w:lang w:val="en-US"/>
        </w:rPr>
        <w:t>keyboard</w:t>
      </w:r>
      <w:r w:rsidRPr="00591138">
        <w:rPr>
          <w:rFonts w:ascii="Times New Roman" w:hAnsi="Times New Roman"/>
          <w:sz w:val="24"/>
          <w:szCs w:val="24"/>
          <w:lang w:val="en-US"/>
        </w:rPr>
        <w:t xml:space="preserve"> atau tombol </w:t>
      </w:r>
      <w:r w:rsidRPr="00591138">
        <w:rPr>
          <w:rFonts w:ascii="Times New Roman" w:hAnsi="Times New Roman"/>
          <w:i/>
          <w:iCs/>
          <w:sz w:val="24"/>
          <w:szCs w:val="24"/>
          <w:lang w:val="en-US"/>
        </w:rPr>
        <w:t>search</w:t>
      </w:r>
      <w:r w:rsidRPr="00591138">
        <w:rPr>
          <w:rFonts w:ascii="Times New Roman" w:hAnsi="Times New Roman"/>
          <w:sz w:val="24"/>
          <w:szCs w:val="24"/>
          <w:lang w:val="en-US"/>
        </w:rPr>
        <w:t xml:space="preserve">, sistem akan menampilkan </w:t>
      </w:r>
      <w:r w:rsidRPr="00591138">
        <w:rPr>
          <w:rFonts w:ascii="Times New Roman" w:hAnsi="Times New Roman"/>
          <w:i/>
          <w:iCs/>
          <w:sz w:val="24"/>
          <w:szCs w:val="24"/>
          <w:lang w:val="en-US"/>
        </w:rPr>
        <w:t xml:space="preserve">list </w:t>
      </w:r>
      <w:r w:rsidRPr="00591138">
        <w:rPr>
          <w:rFonts w:ascii="Times New Roman" w:hAnsi="Times New Roman"/>
          <w:sz w:val="24"/>
          <w:szCs w:val="24"/>
          <w:lang w:val="en-US"/>
        </w:rPr>
        <w:t xml:space="preserve">produk yang dicari pengguna dan kolom </w:t>
      </w:r>
      <w:r w:rsidRPr="00591138">
        <w:rPr>
          <w:rFonts w:ascii="Times New Roman" w:hAnsi="Times New Roman"/>
          <w:i/>
          <w:iCs/>
          <w:sz w:val="24"/>
          <w:szCs w:val="24"/>
          <w:lang w:val="en-US"/>
        </w:rPr>
        <w:t>filtering</w:t>
      </w:r>
      <w:r w:rsidRPr="00591138">
        <w:rPr>
          <w:rFonts w:ascii="Times New Roman" w:hAnsi="Times New Roman"/>
          <w:sz w:val="24"/>
          <w:szCs w:val="24"/>
          <w:lang w:val="en-US"/>
        </w:rPr>
        <w:t xml:space="preserve">. Pada halaman tersebut juga memiliki kolom </w:t>
      </w:r>
      <w:r w:rsidRPr="00591138">
        <w:rPr>
          <w:rFonts w:ascii="Times New Roman" w:hAnsi="Times New Roman"/>
          <w:i/>
          <w:iCs/>
          <w:sz w:val="24"/>
          <w:szCs w:val="24"/>
          <w:lang w:val="en-US"/>
        </w:rPr>
        <w:t>filtering</w:t>
      </w:r>
      <w:r w:rsidRPr="00591138">
        <w:rPr>
          <w:rFonts w:ascii="Times New Roman" w:hAnsi="Times New Roman"/>
          <w:sz w:val="24"/>
          <w:szCs w:val="24"/>
          <w:lang w:val="en-US"/>
        </w:rPr>
        <w:t xml:space="preserve"> untuk mencari produk dengan kondisi tertentu. </w:t>
      </w:r>
      <w:r w:rsidRPr="00591138">
        <w:rPr>
          <w:rFonts w:ascii="Times New Roman" w:hAnsi="Times New Roman"/>
          <w:i/>
          <w:iCs/>
          <w:sz w:val="24"/>
          <w:szCs w:val="24"/>
          <w:lang w:val="en-US"/>
        </w:rPr>
        <w:t>Filter</w:t>
      </w:r>
      <w:r w:rsidRPr="00591138">
        <w:rPr>
          <w:rFonts w:ascii="Times New Roman" w:hAnsi="Times New Roman"/>
          <w:sz w:val="24"/>
          <w:szCs w:val="24"/>
          <w:lang w:val="en-US"/>
        </w:rPr>
        <w:t xml:space="preserve"> tersebut diantaranya nutrisi, penyakit, kategori, lokasi, harga, hingga </w:t>
      </w:r>
      <w:r w:rsidRPr="00591138">
        <w:rPr>
          <w:rFonts w:ascii="Times New Roman" w:hAnsi="Times New Roman"/>
          <w:i/>
          <w:iCs/>
          <w:sz w:val="24"/>
          <w:szCs w:val="24"/>
          <w:lang w:val="en-US"/>
        </w:rPr>
        <w:t>rating</w:t>
      </w:r>
      <w:r w:rsidRPr="00591138">
        <w:rPr>
          <w:rFonts w:ascii="Times New Roman" w:hAnsi="Times New Roman"/>
          <w:sz w:val="24"/>
          <w:szCs w:val="24"/>
          <w:lang w:val="en-US"/>
        </w:rPr>
        <w:t xml:space="preserve">. Apabila pengguna ingin melakukan </w:t>
      </w:r>
      <w:r w:rsidRPr="00591138">
        <w:rPr>
          <w:rFonts w:ascii="Times New Roman" w:hAnsi="Times New Roman"/>
          <w:i/>
          <w:iCs/>
          <w:sz w:val="24"/>
          <w:szCs w:val="24"/>
          <w:lang w:val="en-US"/>
        </w:rPr>
        <w:t xml:space="preserve">filtering, </w:t>
      </w:r>
      <w:r w:rsidRPr="00591138">
        <w:rPr>
          <w:rFonts w:ascii="Times New Roman" w:hAnsi="Times New Roman"/>
          <w:sz w:val="24"/>
          <w:szCs w:val="24"/>
          <w:lang w:val="en-US"/>
        </w:rPr>
        <w:t xml:space="preserve">pengguna dapat menekan </w:t>
      </w:r>
      <w:r w:rsidRPr="00591138">
        <w:rPr>
          <w:rFonts w:ascii="Times New Roman" w:hAnsi="Times New Roman"/>
          <w:i/>
          <w:iCs/>
          <w:sz w:val="24"/>
          <w:szCs w:val="24"/>
          <w:lang w:val="en-US"/>
        </w:rPr>
        <w:t>checkbox</w:t>
      </w:r>
      <w:r w:rsidRPr="00591138">
        <w:rPr>
          <w:rFonts w:ascii="Times New Roman" w:hAnsi="Times New Roman"/>
          <w:sz w:val="24"/>
          <w:szCs w:val="24"/>
          <w:lang w:val="en-US"/>
        </w:rPr>
        <w:t xml:space="preserve"> yang terletak disamping list dari </w:t>
      </w:r>
      <w:r w:rsidRPr="00591138">
        <w:rPr>
          <w:rFonts w:ascii="Times New Roman" w:hAnsi="Times New Roman"/>
          <w:i/>
          <w:iCs/>
          <w:sz w:val="24"/>
          <w:szCs w:val="24"/>
          <w:lang w:val="en-US"/>
        </w:rPr>
        <w:t xml:space="preserve">filter </w:t>
      </w:r>
      <w:r w:rsidRPr="00591138">
        <w:rPr>
          <w:rFonts w:ascii="Times New Roman" w:hAnsi="Times New Roman"/>
          <w:sz w:val="24"/>
          <w:szCs w:val="24"/>
          <w:lang w:val="en-US"/>
        </w:rPr>
        <w:t xml:space="preserve">yang diinginkan. Kemudian, pengguna dapat menekan tombol tambah. Sistem akan menampilkan </w:t>
      </w:r>
      <w:r w:rsidRPr="00591138">
        <w:rPr>
          <w:rFonts w:ascii="Times New Roman" w:hAnsi="Times New Roman"/>
          <w:i/>
          <w:iCs/>
          <w:sz w:val="24"/>
          <w:szCs w:val="24"/>
          <w:lang w:val="en-US"/>
        </w:rPr>
        <w:t>list</w:t>
      </w:r>
      <w:r w:rsidRPr="00591138">
        <w:rPr>
          <w:rFonts w:ascii="Times New Roman" w:hAnsi="Times New Roman"/>
          <w:sz w:val="24"/>
          <w:szCs w:val="24"/>
          <w:lang w:val="en-US"/>
        </w:rPr>
        <w:t xml:space="preserve"> produk dengan </w:t>
      </w:r>
      <w:r w:rsidRPr="00591138">
        <w:rPr>
          <w:rFonts w:ascii="Times New Roman" w:hAnsi="Times New Roman"/>
          <w:i/>
          <w:iCs/>
          <w:sz w:val="24"/>
          <w:szCs w:val="24"/>
          <w:lang w:val="en-US"/>
        </w:rPr>
        <w:t xml:space="preserve">filter </w:t>
      </w:r>
      <w:r w:rsidRPr="00591138">
        <w:rPr>
          <w:rFonts w:ascii="Times New Roman" w:hAnsi="Times New Roman"/>
          <w:sz w:val="24"/>
          <w:szCs w:val="24"/>
          <w:lang w:val="en-US"/>
        </w:rPr>
        <w:t>yang dimasukkan pengguna. Apabila pengguna ingin melihat detail dari produk terkait, pengguna dapat menekan tombol lihat detail dan pengguna akan diarahkan ke halaman produk detail.</w:t>
      </w:r>
    </w:p>
    <w:p w14:paraId="182C0669" w14:textId="77777777" w:rsidR="00B9238A" w:rsidRPr="00591138"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noProof/>
          <w:sz w:val="24"/>
          <w:szCs w:val="24"/>
          <w:highlight w:val="yellow"/>
          <w:lang w:val="en-US"/>
        </w:rPr>
        <w:drawing>
          <wp:anchor distT="0" distB="0" distL="114300" distR="114300" simplePos="0" relativeHeight="251665408" behindDoc="0" locked="0" layoutInCell="1" allowOverlap="1" wp14:anchorId="2DC1B524" wp14:editId="33855282">
            <wp:simplePos x="0" y="0"/>
            <wp:positionH relativeFrom="margin">
              <wp:align>center</wp:align>
            </wp:positionH>
            <wp:positionV relativeFrom="paragraph">
              <wp:posOffset>352425</wp:posOffset>
            </wp:positionV>
            <wp:extent cx="1898650" cy="1974215"/>
            <wp:effectExtent l="0" t="0" r="6350" b="6985"/>
            <wp:wrapTopAndBottom/>
            <wp:docPr id="173994491" name="Picture 17399449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4491" name="Picture 173994491" descr="Graphical user interface, text, application, chat or text messag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98650" cy="19742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FEA57C" w14:textId="77777777" w:rsidR="00B9238A" w:rsidRPr="00591138" w:rsidRDefault="00B9238A" w:rsidP="00B9238A">
      <w:pPr>
        <w:spacing w:after="0" w:line="360" w:lineRule="auto"/>
        <w:ind w:firstLine="567"/>
        <w:jc w:val="both"/>
        <w:rPr>
          <w:rFonts w:ascii="Times New Roman" w:hAnsi="Times New Roman"/>
          <w:sz w:val="24"/>
          <w:szCs w:val="24"/>
          <w:lang w:val="en-US"/>
        </w:rPr>
      </w:pPr>
    </w:p>
    <w:p w14:paraId="231F80DB" w14:textId="77777777" w:rsidR="00B9238A" w:rsidRDefault="00B9238A" w:rsidP="00B9238A">
      <w:pPr>
        <w:pStyle w:val="Caption"/>
        <w:rPr>
          <w:szCs w:val="24"/>
          <w:lang w:val="en-US"/>
        </w:rPr>
      </w:pPr>
      <w:bookmarkStart w:id="19" w:name="_Toc98708349"/>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16</w:t>
      </w:r>
      <w:r>
        <w:fldChar w:fldCharType="end"/>
      </w:r>
      <w:r>
        <w:rPr>
          <w:noProof/>
          <w:lang w:val="en-ID"/>
        </w:rPr>
        <w:t xml:space="preserve"> </w:t>
      </w:r>
      <w:r w:rsidRPr="00F32FEA">
        <w:rPr>
          <w:noProof/>
          <w:lang w:val="en-ID"/>
        </w:rPr>
        <w:t xml:space="preserve">Tampilan </w:t>
      </w:r>
      <w:r>
        <w:rPr>
          <w:noProof/>
          <w:lang w:val="en-ID"/>
        </w:rPr>
        <w:t xml:space="preserve">Aplikasi Menu </w:t>
      </w:r>
      <w:r>
        <w:rPr>
          <w:i/>
          <w:iCs/>
          <w:noProof/>
          <w:lang w:val="en-ID"/>
        </w:rPr>
        <w:t xml:space="preserve">Dropdown </w:t>
      </w:r>
      <w:r>
        <w:rPr>
          <w:noProof/>
          <w:lang w:val="en-ID"/>
        </w:rPr>
        <w:t>Kategori Produk</w:t>
      </w:r>
      <w:bookmarkEnd w:id="19"/>
    </w:p>
    <w:p w14:paraId="0A9F2050" w14:textId="77777777" w:rsidR="00B9238A" w:rsidRPr="00591138"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sz w:val="24"/>
          <w:szCs w:val="24"/>
          <w:lang w:val="en-US"/>
        </w:rPr>
        <w:t xml:space="preserve">Gambar di atas merupakan tampilan dari menu </w:t>
      </w:r>
      <w:r w:rsidRPr="00591138">
        <w:rPr>
          <w:rFonts w:ascii="Times New Roman" w:hAnsi="Times New Roman"/>
          <w:i/>
          <w:iCs/>
          <w:sz w:val="24"/>
          <w:szCs w:val="24"/>
          <w:lang w:val="en-US"/>
        </w:rPr>
        <w:t>dropdown</w:t>
      </w:r>
      <w:r w:rsidRPr="00591138">
        <w:rPr>
          <w:rFonts w:ascii="Times New Roman" w:hAnsi="Times New Roman"/>
          <w:sz w:val="24"/>
          <w:szCs w:val="24"/>
          <w:lang w:val="en-US"/>
        </w:rPr>
        <w:t xml:space="preserve"> yang berisi tombol list kategori produk. Kategori yang terdapat pada situs web SehatinAja yaitu diantaranya alat kesehatan, makanan dan minuman, olahraga, perawatan diri, vitamin dan herbal. Ketika pengguna menekan salah satu tombol, pengguna akan diarahkan ke halaman kategori detail yang dipilih.</w:t>
      </w:r>
    </w:p>
    <w:p w14:paraId="15A74CDF" w14:textId="77777777" w:rsidR="00B9238A" w:rsidRDefault="00B9238A" w:rsidP="00B9238A">
      <w:pPr>
        <w:spacing w:after="0" w:line="360" w:lineRule="auto"/>
        <w:ind w:firstLine="567"/>
        <w:jc w:val="both"/>
        <w:rPr>
          <w:rFonts w:ascii="Times New Roman" w:hAnsi="Times New Roman"/>
          <w:sz w:val="24"/>
          <w:szCs w:val="24"/>
          <w:lang w:val="en-US"/>
        </w:rPr>
      </w:pPr>
    </w:p>
    <w:p w14:paraId="4E3CB624" w14:textId="77777777" w:rsidR="00B9238A" w:rsidRDefault="00B9238A" w:rsidP="00B9238A">
      <w:pPr>
        <w:spacing w:after="0" w:line="360" w:lineRule="auto"/>
        <w:ind w:firstLine="567"/>
        <w:jc w:val="both"/>
        <w:rPr>
          <w:rFonts w:ascii="Times New Roman" w:hAnsi="Times New Roman"/>
          <w:sz w:val="24"/>
          <w:szCs w:val="24"/>
          <w:lang w:val="en-US"/>
        </w:rPr>
      </w:pPr>
    </w:p>
    <w:p w14:paraId="0A246696" w14:textId="77777777" w:rsidR="00B9238A" w:rsidRDefault="00B9238A" w:rsidP="00B9238A">
      <w:pPr>
        <w:spacing w:after="0" w:line="360" w:lineRule="auto"/>
        <w:ind w:firstLine="567"/>
        <w:jc w:val="both"/>
        <w:rPr>
          <w:rFonts w:ascii="Times New Roman" w:hAnsi="Times New Roman"/>
          <w:sz w:val="24"/>
          <w:szCs w:val="24"/>
          <w:lang w:val="en-US"/>
        </w:rPr>
      </w:pPr>
    </w:p>
    <w:p w14:paraId="3180445C" w14:textId="77777777" w:rsidR="00B9238A" w:rsidRDefault="00B9238A" w:rsidP="00B9238A">
      <w:pPr>
        <w:spacing w:after="0" w:line="360" w:lineRule="auto"/>
        <w:ind w:firstLine="567"/>
        <w:jc w:val="both"/>
        <w:rPr>
          <w:rFonts w:ascii="Times New Roman" w:hAnsi="Times New Roman"/>
          <w:sz w:val="24"/>
          <w:szCs w:val="24"/>
          <w:lang w:val="en-US"/>
        </w:rPr>
      </w:pPr>
    </w:p>
    <w:p w14:paraId="20CB5C49" w14:textId="77777777" w:rsidR="00B9238A" w:rsidRDefault="00B9238A" w:rsidP="00B9238A">
      <w:pPr>
        <w:spacing w:after="0" w:line="360" w:lineRule="auto"/>
        <w:ind w:firstLine="567"/>
        <w:jc w:val="both"/>
        <w:rPr>
          <w:rFonts w:ascii="Times New Roman" w:hAnsi="Times New Roman"/>
          <w:sz w:val="24"/>
          <w:szCs w:val="24"/>
          <w:lang w:val="en-US"/>
        </w:rPr>
      </w:pPr>
    </w:p>
    <w:p w14:paraId="34A00E59" w14:textId="77777777" w:rsidR="00B9238A" w:rsidRDefault="00B9238A" w:rsidP="00B9238A">
      <w:pPr>
        <w:spacing w:after="0" w:line="360" w:lineRule="auto"/>
        <w:ind w:firstLine="567"/>
        <w:jc w:val="both"/>
        <w:rPr>
          <w:rFonts w:ascii="Times New Roman" w:hAnsi="Times New Roman"/>
          <w:sz w:val="24"/>
          <w:szCs w:val="24"/>
          <w:lang w:val="en-US"/>
        </w:rPr>
      </w:pPr>
    </w:p>
    <w:p w14:paraId="7B533E27" w14:textId="77777777" w:rsidR="00B9238A" w:rsidRDefault="00B9238A" w:rsidP="00B9238A">
      <w:pPr>
        <w:spacing w:after="0" w:line="360" w:lineRule="auto"/>
        <w:ind w:firstLine="567"/>
        <w:jc w:val="both"/>
        <w:rPr>
          <w:rFonts w:ascii="Times New Roman" w:hAnsi="Times New Roman"/>
          <w:sz w:val="24"/>
          <w:szCs w:val="24"/>
          <w:lang w:val="en-US"/>
        </w:rPr>
      </w:pPr>
    </w:p>
    <w:p w14:paraId="4384457F" w14:textId="77777777" w:rsidR="00B9238A"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noProof/>
          <w:sz w:val="24"/>
          <w:szCs w:val="24"/>
          <w:lang w:val="en-US"/>
        </w:rPr>
        <w:drawing>
          <wp:anchor distT="0" distB="0" distL="114300" distR="114300" simplePos="0" relativeHeight="251666432" behindDoc="0" locked="0" layoutInCell="1" allowOverlap="1" wp14:anchorId="1BEB8387" wp14:editId="3DB60695">
            <wp:simplePos x="0" y="0"/>
            <wp:positionH relativeFrom="margin">
              <wp:posOffset>414655</wp:posOffset>
            </wp:positionH>
            <wp:positionV relativeFrom="paragraph">
              <wp:posOffset>213360</wp:posOffset>
            </wp:positionV>
            <wp:extent cx="5136948" cy="5725160"/>
            <wp:effectExtent l="0" t="0" r="6985" b="8890"/>
            <wp:wrapTopAndBottom/>
            <wp:docPr id="173994493" name="Picture 1739944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4493" name="Picture 173994493" descr="Graphical user interface, application&#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1453"/>
                    <a:stretch/>
                  </pic:blipFill>
                  <pic:spPr bwMode="auto">
                    <a:xfrm>
                      <a:off x="0" y="0"/>
                      <a:ext cx="5136948" cy="5725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6ADF32" w14:textId="77777777" w:rsidR="00B9238A" w:rsidRDefault="00B9238A" w:rsidP="00B9238A">
      <w:pPr>
        <w:spacing w:after="0" w:line="360" w:lineRule="auto"/>
        <w:ind w:firstLine="567"/>
        <w:jc w:val="both"/>
        <w:rPr>
          <w:rFonts w:ascii="Times New Roman" w:hAnsi="Times New Roman"/>
          <w:sz w:val="24"/>
          <w:szCs w:val="24"/>
          <w:lang w:val="en-US"/>
        </w:rPr>
      </w:pPr>
    </w:p>
    <w:p w14:paraId="530154A2" w14:textId="77777777" w:rsidR="00B9238A" w:rsidRDefault="00B9238A" w:rsidP="00B9238A">
      <w:pPr>
        <w:pStyle w:val="Caption"/>
        <w:rPr>
          <w:szCs w:val="24"/>
          <w:lang w:val="en-US"/>
        </w:rPr>
      </w:pPr>
      <w:bookmarkStart w:id="20" w:name="_Toc98708350"/>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17</w:t>
      </w:r>
      <w:r>
        <w:fldChar w:fldCharType="end"/>
      </w:r>
      <w:r>
        <w:rPr>
          <w:noProof/>
          <w:lang w:val="en-ID"/>
        </w:rPr>
        <w:t xml:space="preserve"> </w:t>
      </w:r>
      <w:r w:rsidRPr="00F32FEA">
        <w:rPr>
          <w:noProof/>
          <w:lang w:val="en-ID"/>
        </w:rPr>
        <w:t xml:space="preserve">Tampilan </w:t>
      </w:r>
      <w:r>
        <w:rPr>
          <w:noProof/>
          <w:lang w:val="en-ID"/>
        </w:rPr>
        <w:t>Aplikasi Halaman Kategori Produk</w:t>
      </w:r>
      <w:bookmarkEnd w:id="20"/>
    </w:p>
    <w:p w14:paraId="7518B206" w14:textId="77777777" w:rsidR="00B9238A" w:rsidRPr="00591138"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sz w:val="24"/>
          <w:szCs w:val="24"/>
          <w:lang w:val="en-US"/>
        </w:rPr>
        <w:t xml:space="preserve">Gambar diatas merupakan tampilan halaman kategori produk. Pada halaman ini berisi foto, deskripsi singkat dan </w:t>
      </w:r>
      <w:r w:rsidRPr="00591138">
        <w:rPr>
          <w:rFonts w:ascii="Times New Roman" w:hAnsi="Times New Roman"/>
          <w:i/>
          <w:iCs/>
          <w:sz w:val="24"/>
          <w:szCs w:val="24"/>
          <w:lang w:val="en-US"/>
        </w:rPr>
        <w:t xml:space="preserve">list </w:t>
      </w:r>
      <w:r w:rsidRPr="00591138">
        <w:rPr>
          <w:rFonts w:ascii="Times New Roman" w:hAnsi="Times New Roman"/>
          <w:sz w:val="24"/>
          <w:szCs w:val="24"/>
          <w:lang w:val="en-US"/>
        </w:rPr>
        <w:t>produk yang termasuk dalam kategori tersebut. Apabila pengguna ingin melihat detail dari produk terkait, pengguna dapat menekan tombol lihat detail dan pengguna akan diarahkan ke halaman produk detail.</w:t>
      </w:r>
    </w:p>
    <w:p w14:paraId="4F7294F4" w14:textId="77777777" w:rsidR="00B9238A" w:rsidRPr="00591138" w:rsidRDefault="00B9238A" w:rsidP="00B9238A">
      <w:pPr>
        <w:spacing w:after="0" w:line="360" w:lineRule="auto"/>
        <w:ind w:firstLine="567"/>
        <w:jc w:val="both"/>
        <w:rPr>
          <w:rFonts w:ascii="Times New Roman" w:hAnsi="Times New Roman"/>
          <w:sz w:val="24"/>
          <w:szCs w:val="24"/>
          <w:lang w:val="en-US"/>
        </w:rPr>
      </w:pPr>
    </w:p>
    <w:p w14:paraId="79C92962" w14:textId="77777777" w:rsidR="00B9238A" w:rsidRPr="00591138" w:rsidRDefault="00B9238A" w:rsidP="00B9238A">
      <w:pPr>
        <w:spacing w:after="0" w:line="360" w:lineRule="auto"/>
        <w:ind w:firstLine="567"/>
        <w:jc w:val="both"/>
        <w:rPr>
          <w:rFonts w:ascii="Times New Roman" w:hAnsi="Times New Roman"/>
          <w:sz w:val="24"/>
          <w:szCs w:val="24"/>
          <w:lang w:val="en-US"/>
        </w:rPr>
      </w:pPr>
    </w:p>
    <w:p w14:paraId="35457F27" w14:textId="7E56F46A" w:rsidR="00B9238A" w:rsidRPr="00591138" w:rsidRDefault="00B9238A" w:rsidP="00B9238A">
      <w:pPr>
        <w:spacing w:after="0" w:line="360" w:lineRule="auto"/>
        <w:ind w:firstLine="567"/>
        <w:jc w:val="both"/>
        <w:rPr>
          <w:rFonts w:ascii="Times New Roman" w:hAnsi="Times New Roman"/>
          <w:sz w:val="24"/>
          <w:szCs w:val="24"/>
          <w:lang w:val="en-US"/>
        </w:rPr>
      </w:pPr>
      <w:r w:rsidRPr="00591138">
        <w:rPr>
          <w:noProof/>
          <w:lang w:val="en-US"/>
        </w:rPr>
        <w:drawing>
          <wp:anchor distT="0" distB="0" distL="114300" distR="114300" simplePos="0" relativeHeight="251667456" behindDoc="0" locked="0" layoutInCell="1" allowOverlap="1" wp14:anchorId="62794C12" wp14:editId="68EB8AFB">
            <wp:simplePos x="0" y="0"/>
            <wp:positionH relativeFrom="margin">
              <wp:align>center</wp:align>
            </wp:positionH>
            <wp:positionV relativeFrom="paragraph">
              <wp:posOffset>351790</wp:posOffset>
            </wp:positionV>
            <wp:extent cx="5113020" cy="5835650"/>
            <wp:effectExtent l="0" t="0" r="0" b="0"/>
            <wp:wrapTopAndBottom/>
            <wp:docPr id="173994495" name="Picture 1739944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1901"/>
                    <a:stretch/>
                  </pic:blipFill>
                  <pic:spPr bwMode="auto">
                    <a:xfrm>
                      <a:off x="0" y="0"/>
                      <a:ext cx="5113020" cy="5835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2BBA08" w14:textId="24236E9B" w:rsidR="00B9238A" w:rsidRDefault="00B9238A" w:rsidP="00B9238A"/>
    <w:p w14:paraId="168CADF5" w14:textId="77777777" w:rsidR="00B9238A" w:rsidRPr="004C3794" w:rsidRDefault="00B9238A" w:rsidP="00B9238A">
      <w:pPr>
        <w:pStyle w:val="Caption"/>
        <w:rPr>
          <w:szCs w:val="24"/>
          <w:lang w:val="en-US"/>
        </w:rPr>
      </w:pPr>
      <w:bookmarkStart w:id="21" w:name="_Toc98708351"/>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18</w:t>
      </w:r>
      <w:r>
        <w:fldChar w:fldCharType="end"/>
      </w:r>
      <w:r>
        <w:rPr>
          <w:noProof/>
          <w:lang w:val="en-ID"/>
        </w:rPr>
        <w:t xml:space="preserve"> </w:t>
      </w:r>
      <w:r w:rsidRPr="00F32FEA">
        <w:rPr>
          <w:noProof/>
          <w:lang w:val="en-ID"/>
        </w:rPr>
        <w:t xml:space="preserve">Tampilan </w:t>
      </w:r>
      <w:r>
        <w:rPr>
          <w:noProof/>
          <w:lang w:val="en-ID"/>
        </w:rPr>
        <w:t>Aplikasi Halaman Detail Produk Serta Penilaian dan Ulasan Produk</w:t>
      </w:r>
      <w:bookmarkEnd w:id="21"/>
    </w:p>
    <w:p w14:paraId="2DFA5CCF" w14:textId="77777777" w:rsidR="00B9238A" w:rsidRPr="002D7901" w:rsidRDefault="00B9238A" w:rsidP="00B9238A"/>
    <w:p w14:paraId="78C72BA4" w14:textId="77777777" w:rsidR="00B9238A" w:rsidRPr="00591138"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sz w:val="24"/>
          <w:szCs w:val="24"/>
          <w:lang w:val="en-US"/>
        </w:rPr>
        <w:t xml:space="preserve">Gambar diatas merupakan tampilan dari halaman detail produk yang berisi foto, nama, kategori, harga, deskripsi, berat, kandungan gizi, jumlah ulasan, dan total penjualan produk. Selain </w:t>
      </w:r>
      <w:r w:rsidRPr="00591138">
        <w:rPr>
          <w:rFonts w:ascii="Times New Roman" w:hAnsi="Times New Roman"/>
          <w:sz w:val="24"/>
          <w:szCs w:val="24"/>
          <w:lang w:val="en-US"/>
        </w:rPr>
        <w:lastRenderedPageBreak/>
        <w:t xml:space="preserve">itu juga terdapat detail </w:t>
      </w:r>
      <w:r w:rsidRPr="00591138">
        <w:rPr>
          <w:rFonts w:ascii="Times New Roman" w:hAnsi="Times New Roman"/>
          <w:i/>
          <w:iCs/>
          <w:sz w:val="24"/>
          <w:szCs w:val="24"/>
          <w:lang w:val="en-US"/>
        </w:rPr>
        <w:t>supplier</w:t>
      </w:r>
      <w:r w:rsidRPr="00591138">
        <w:rPr>
          <w:rFonts w:ascii="Times New Roman" w:hAnsi="Times New Roman"/>
          <w:sz w:val="24"/>
          <w:szCs w:val="24"/>
          <w:lang w:val="en-US"/>
        </w:rPr>
        <w:t xml:space="preserve"> diantaranya nama, alamat, nomor telepon dan </w:t>
      </w:r>
      <w:r w:rsidRPr="00591138">
        <w:rPr>
          <w:rFonts w:ascii="Times New Roman" w:hAnsi="Times New Roman"/>
          <w:i/>
          <w:iCs/>
          <w:sz w:val="24"/>
          <w:szCs w:val="24"/>
          <w:lang w:val="en-US"/>
        </w:rPr>
        <w:t>email</w:t>
      </w:r>
      <w:r w:rsidRPr="00591138">
        <w:rPr>
          <w:rFonts w:ascii="Times New Roman" w:hAnsi="Times New Roman"/>
          <w:sz w:val="24"/>
          <w:szCs w:val="24"/>
          <w:lang w:val="en-US"/>
        </w:rPr>
        <w:t xml:space="preserve"> </w:t>
      </w:r>
      <w:r w:rsidRPr="00591138">
        <w:rPr>
          <w:rFonts w:ascii="Times New Roman" w:hAnsi="Times New Roman"/>
          <w:i/>
          <w:iCs/>
          <w:sz w:val="24"/>
          <w:szCs w:val="24"/>
          <w:lang w:val="en-US"/>
        </w:rPr>
        <w:t>supplier</w:t>
      </w:r>
      <w:r w:rsidRPr="00591138">
        <w:rPr>
          <w:rFonts w:ascii="Times New Roman" w:hAnsi="Times New Roman"/>
          <w:sz w:val="24"/>
          <w:szCs w:val="24"/>
          <w:lang w:val="en-US"/>
        </w:rPr>
        <w:t xml:space="preserve"> terkait. Pada halaman ini juga terdapat tampilan penilaian dan ulasan yang diberikan oleh </w:t>
      </w:r>
      <w:r w:rsidRPr="00591138">
        <w:rPr>
          <w:rFonts w:ascii="Times New Roman" w:hAnsi="Times New Roman"/>
          <w:i/>
          <w:iCs/>
          <w:sz w:val="24"/>
          <w:szCs w:val="24"/>
          <w:lang w:val="en-US"/>
        </w:rPr>
        <w:t xml:space="preserve">customer </w:t>
      </w:r>
      <w:r w:rsidRPr="00591138">
        <w:rPr>
          <w:rFonts w:ascii="Times New Roman" w:hAnsi="Times New Roman"/>
          <w:sz w:val="24"/>
          <w:szCs w:val="24"/>
          <w:lang w:val="en-US"/>
        </w:rPr>
        <w:t xml:space="preserve">yang pernah membeli produk tersebut. Pada kolom penilaian terdapat nama, penilaian dalam bentuk ikon bintang dan teks, tanggal pembelian, dan ulasan yang diberikan. Lalu, untuk melakukan </w:t>
      </w:r>
      <w:r w:rsidRPr="00591138">
        <w:rPr>
          <w:rFonts w:ascii="Times New Roman" w:hAnsi="Times New Roman"/>
          <w:i/>
          <w:iCs/>
          <w:sz w:val="24"/>
          <w:szCs w:val="24"/>
          <w:lang w:val="en-US"/>
        </w:rPr>
        <w:t>filtering</w:t>
      </w:r>
      <w:r w:rsidRPr="00591138">
        <w:rPr>
          <w:rFonts w:ascii="Times New Roman" w:hAnsi="Times New Roman"/>
          <w:sz w:val="24"/>
          <w:szCs w:val="24"/>
          <w:lang w:val="en-US"/>
        </w:rPr>
        <w:t xml:space="preserve"> dengan penilaian tertentu, pengguna dapat menekan salah satu tombol pada list tombol yang terdapat diatas kolom penilaian. Apabila pengguna ingin melakukan pengubahan penilaian dan ulasan, pengguna dapat menekan tombol ubah di kolom penilaian dan ulasan terkait. Penilaian dan ulasan hanya dapat diubah satu kali. Sehingga apabila penilaian dan ulasan sudah diubah, tombol ubah akan hilang dari kolom. Selain itu, apabila pengguna ingin membeli  produk terkait, pengguna dapat memasukkan jumlah produk yang diinginkan dan menekan tombol keranjang. Kemudian produk akan masuk ke dalam keranjang.</w:t>
      </w:r>
    </w:p>
    <w:p w14:paraId="0BE2267F" w14:textId="77777777" w:rsidR="00B9238A"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noProof/>
          <w:sz w:val="24"/>
          <w:szCs w:val="24"/>
          <w:lang w:val="en-US"/>
        </w:rPr>
        <w:drawing>
          <wp:anchor distT="0" distB="0" distL="114300" distR="114300" simplePos="0" relativeHeight="251686912" behindDoc="0" locked="0" layoutInCell="1" allowOverlap="1" wp14:anchorId="5617A6E7" wp14:editId="4C3A4E17">
            <wp:simplePos x="0" y="0"/>
            <wp:positionH relativeFrom="margin">
              <wp:align>center</wp:align>
            </wp:positionH>
            <wp:positionV relativeFrom="paragraph">
              <wp:posOffset>237490</wp:posOffset>
            </wp:positionV>
            <wp:extent cx="2446020" cy="2220595"/>
            <wp:effectExtent l="0" t="0" r="0" b="8255"/>
            <wp:wrapTopAndBottom/>
            <wp:docPr id="74" name="Picture 7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chat or text messag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46020" cy="2220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EB899C" w14:textId="77777777" w:rsidR="00B9238A" w:rsidRPr="00591138" w:rsidRDefault="00B9238A" w:rsidP="00B9238A">
      <w:pPr>
        <w:spacing w:after="0" w:line="360" w:lineRule="auto"/>
        <w:ind w:firstLine="567"/>
        <w:jc w:val="both"/>
        <w:rPr>
          <w:rFonts w:ascii="Times New Roman" w:hAnsi="Times New Roman"/>
          <w:sz w:val="24"/>
          <w:szCs w:val="24"/>
          <w:lang w:val="en-US"/>
        </w:rPr>
      </w:pPr>
    </w:p>
    <w:p w14:paraId="500B1DB5" w14:textId="77777777" w:rsidR="00B9238A" w:rsidRPr="004C3794" w:rsidRDefault="00B9238A" w:rsidP="00B9238A">
      <w:pPr>
        <w:pStyle w:val="Caption"/>
        <w:rPr>
          <w:szCs w:val="24"/>
          <w:lang w:val="en-US"/>
        </w:rPr>
      </w:pPr>
      <w:bookmarkStart w:id="22" w:name="_Toc98708352"/>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19</w:t>
      </w:r>
      <w:r>
        <w:fldChar w:fldCharType="end"/>
      </w:r>
      <w:r>
        <w:rPr>
          <w:noProof/>
          <w:lang w:val="en-ID"/>
        </w:rPr>
        <w:t xml:space="preserve"> </w:t>
      </w:r>
      <w:r w:rsidRPr="00F32FEA">
        <w:rPr>
          <w:noProof/>
          <w:lang w:val="en-ID"/>
        </w:rPr>
        <w:t xml:space="preserve">Tampilan </w:t>
      </w:r>
      <w:r>
        <w:rPr>
          <w:noProof/>
          <w:lang w:val="en-ID"/>
        </w:rPr>
        <w:t>Aplikasi Ubah Penilaian dan Ulasan</w:t>
      </w:r>
      <w:bookmarkEnd w:id="22"/>
    </w:p>
    <w:p w14:paraId="557F824B" w14:textId="77777777" w:rsidR="00B9238A" w:rsidRPr="00591138"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sz w:val="24"/>
          <w:szCs w:val="24"/>
          <w:lang w:val="en-US"/>
        </w:rPr>
        <w:t xml:space="preserve">Kemudian, untuk mengubah penilaian dan ulasan, pengguna dapat menekan tombol ubah pada kolom penilaian dan ulasan, dan sistem akan menampilan </w:t>
      </w:r>
      <w:r w:rsidRPr="00591138">
        <w:rPr>
          <w:rFonts w:ascii="Times New Roman" w:hAnsi="Times New Roman"/>
          <w:i/>
          <w:iCs/>
          <w:sz w:val="24"/>
          <w:szCs w:val="24"/>
          <w:lang w:val="en-US"/>
        </w:rPr>
        <w:t>pop-up</w:t>
      </w:r>
      <w:r w:rsidRPr="00591138">
        <w:rPr>
          <w:rFonts w:ascii="Times New Roman" w:hAnsi="Times New Roman"/>
          <w:sz w:val="24"/>
          <w:szCs w:val="24"/>
          <w:lang w:val="en-US"/>
        </w:rPr>
        <w:t xml:space="preserve"> berisi </w:t>
      </w:r>
      <w:r w:rsidRPr="00591138">
        <w:rPr>
          <w:rFonts w:ascii="Times New Roman" w:hAnsi="Times New Roman"/>
          <w:i/>
          <w:iCs/>
          <w:sz w:val="24"/>
          <w:szCs w:val="24"/>
          <w:lang w:val="en-US"/>
        </w:rPr>
        <w:t>form</w:t>
      </w:r>
      <w:r w:rsidRPr="00591138">
        <w:rPr>
          <w:rFonts w:ascii="Times New Roman" w:hAnsi="Times New Roman"/>
          <w:sz w:val="24"/>
          <w:szCs w:val="24"/>
          <w:lang w:val="en-US"/>
        </w:rPr>
        <w:t xml:space="preserve"> pengubahan penilaian dan ulasan untuk produk terkait. Pengguna wajib menekan ikon bintang yang tertera, dan mengisi ulasan produk. Pengguna juga dapat menambahkan foto produk dalam </w:t>
      </w:r>
      <w:r w:rsidRPr="00591138">
        <w:rPr>
          <w:rFonts w:ascii="Times New Roman" w:hAnsi="Times New Roman"/>
          <w:i/>
          <w:iCs/>
          <w:sz w:val="24"/>
          <w:szCs w:val="24"/>
          <w:lang w:val="en-US"/>
        </w:rPr>
        <w:t xml:space="preserve">form </w:t>
      </w:r>
      <w:r w:rsidRPr="00591138">
        <w:rPr>
          <w:rFonts w:ascii="Times New Roman" w:hAnsi="Times New Roman"/>
          <w:sz w:val="24"/>
          <w:szCs w:val="24"/>
          <w:lang w:val="en-US"/>
        </w:rPr>
        <w:t>ini sebanyak tiga foto. Apabila seluruh kolom sudah diisi, pengguna dapat menekan tombol kirim ulasan.</w:t>
      </w:r>
    </w:p>
    <w:p w14:paraId="17B65369" w14:textId="77777777" w:rsidR="00B9238A" w:rsidRPr="00591138" w:rsidRDefault="00B9238A" w:rsidP="00B9238A">
      <w:pPr>
        <w:spacing w:after="0" w:line="360" w:lineRule="auto"/>
        <w:ind w:firstLine="567"/>
        <w:jc w:val="both"/>
        <w:rPr>
          <w:rFonts w:ascii="Times New Roman" w:hAnsi="Times New Roman"/>
          <w:sz w:val="24"/>
          <w:szCs w:val="24"/>
          <w:lang w:val="en-US"/>
        </w:rPr>
      </w:pPr>
    </w:p>
    <w:p w14:paraId="48AAA6A8" w14:textId="77777777" w:rsidR="00B9238A" w:rsidRPr="009C3B15"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noProof/>
          <w:sz w:val="24"/>
          <w:szCs w:val="24"/>
          <w:lang w:val="en-US"/>
        </w:rPr>
        <w:lastRenderedPageBreak/>
        <w:drawing>
          <wp:anchor distT="0" distB="0" distL="114300" distR="114300" simplePos="0" relativeHeight="251668480" behindDoc="0" locked="0" layoutInCell="1" allowOverlap="1" wp14:anchorId="70062B93" wp14:editId="257DB66C">
            <wp:simplePos x="0" y="0"/>
            <wp:positionH relativeFrom="margin">
              <wp:posOffset>1446530</wp:posOffset>
            </wp:positionH>
            <wp:positionV relativeFrom="paragraph">
              <wp:posOffset>0</wp:posOffset>
            </wp:positionV>
            <wp:extent cx="3164840" cy="7764780"/>
            <wp:effectExtent l="0" t="0" r="0" b="7620"/>
            <wp:wrapTopAndBottom/>
            <wp:docPr id="1784294624" name="Picture 17842946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94624" name="Picture 1784294624" descr="Graphical user interface, text&#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2811"/>
                    <a:stretch/>
                  </pic:blipFill>
                  <pic:spPr bwMode="auto">
                    <a:xfrm>
                      <a:off x="0" y="0"/>
                      <a:ext cx="3164840" cy="7764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C847C2" w14:textId="77777777" w:rsidR="00B9238A" w:rsidRPr="004C3794" w:rsidRDefault="00B9238A" w:rsidP="00B9238A">
      <w:pPr>
        <w:pStyle w:val="Caption"/>
        <w:rPr>
          <w:szCs w:val="24"/>
          <w:lang w:val="en-US"/>
        </w:rPr>
      </w:pPr>
      <w:bookmarkStart w:id="23" w:name="_Toc98708353"/>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20</w:t>
      </w:r>
      <w:r>
        <w:fldChar w:fldCharType="end"/>
      </w:r>
      <w:r>
        <w:rPr>
          <w:noProof/>
          <w:lang w:val="en-ID"/>
        </w:rPr>
        <w:t xml:space="preserve"> </w:t>
      </w:r>
      <w:r w:rsidRPr="00F32FEA">
        <w:rPr>
          <w:noProof/>
          <w:lang w:val="en-ID"/>
        </w:rPr>
        <w:t xml:space="preserve">Tampilan </w:t>
      </w:r>
      <w:r>
        <w:rPr>
          <w:noProof/>
          <w:lang w:val="en-ID"/>
        </w:rPr>
        <w:t>Aplikasi Halaman Artikel</w:t>
      </w:r>
      <w:bookmarkEnd w:id="23"/>
    </w:p>
    <w:p w14:paraId="62067019" w14:textId="77777777" w:rsidR="00B9238A" w:rsidRPr="00591138"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sz w:val="24"/>
          <w:szCs w:val="24"/>
          <w:lang w:val="en-US"/>
        </w:rPr>
        <w:lastRenderedPageBreak/>
        <w:t xml:space="preserve">Gambar diatas merupakan tampilan halaman artikel. Pada halaman ini terdapat list kategori dan artikel yang dibuat oleh pihak admin dan </w:t>
      </w:r>
      <w:r w:rsidRPr="00591138">
        <w:rPr>
          <w:rFonts w:ascii="Times New Roman" w:hAnsi="Times New Roman"/>
          <w:i/>
          <w:iCs/>
          <w:sz w:val="24"/>
          <w:szCs w:val="24"/>
          <w:lang w:val="en-US"/>
        </w:rPr>
        <w:t>supplier</w:t>
      </w:r>
      <w:r w:rsidRPr="00591138">
        <w:rPr>
          <w:rFonts w:ascii="Times New Roman" w:hAnsi="Times New Roman"/>
          <w:sz w:val="24"/>
          <w:szCs w:val="24"/>
          <w:lang w:val="en-US"/>
        </w:rPr>
        <w:t>. Terdapat dua list artikel yang diantaranya yaitu artikel terbaru dan terlaris. Untuk kolom artikel terdapat foto, judul, kategori, deskripsi, dan nama penulis artikel. Jika pengguna ingin melihat detail dari artikel, pengguna dapat menekan tombol lihat detail dan sistem akan menampilkan halaman detail artikel terkait.</w:t>
      </w:r>
    </w:p>
    <w:p w14:paraId="2C07489F" w14:textId="77777777" w:rsidR="00B9238A"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noProof/>
          <w:sz w:val="24"/>
          <w:szCs w:val="24"/>
          <w:lang w:val="en-US"/>
        </w:rPr>
        <w:lastRenderedPageBreak/>
        <w:drawing>
          <wp:anchor distT="0" distB="0" distL="114300" distR="114300" simplePos="0" relativeHeight="251669504" behindDoc="0" locked="0" layoutInCell="1" allowOverlap="1" wp14:anchorId="41B7D778" wp14:editId="30B2BA1C">
            <wp:simplePos x="0" y="0"/>
            <wp:positionH relativeFrom="margin">
              <wp:posOffset>747395</wp:posOffset>
            </wp:positionH>
            <wp:positionV relativeFrom="paragraph">
              <wp:posOffset>0</wp:posOffset>
            </wp:positionV>
            <wp:extent cx="3954145" cy="7787640"/>
            <wp:effectExtent l="0" t="0" r="8255" b="3810"/>
            <wp:wrapTopAndBottom/>
            <wp:docPr id="1784294625" name="Picture 17842946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94625" name="Picture 1784294625" descr="Text&#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2265"/>
                    <a:stretch/>
                  </pic:blipFill>
                  <pic:spPr bwMode="auto">
                    <a:xfrm>
                      <a:off x="0" y="0"/>
                      <a:ext cx="3954145" cy="7787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79D7ED" w14:textId="77777777" w:rsidR="00B9238A" w:rsidRPr="004C3794" w:rsidRDefault="00B9238A" w:rsidP="00B9238A">
      <w:pPr>
        <w:pStyle w:val="Caption"/>
        <w:rPr>
          <w:szCs w:val="24"/>
          <w:lang w:val="en-US"/>
        </w:rPr>
      </w:pPr>
      <w:bookmarkStart w:id="24" w:name="_Toc98708354"/>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21</w:t>
      </w:r>
      <w:r>
        <w:fldChar w:fldCharType="end"/>
      </w:r>
      <w:r>
        <w:rPr>
          <w:noProof/>
          <w:lang w:val="en-ID"/>
        </w:rPr>
        <w:t xml:space="preserve"> </w:t>
      </w:r>
      <w:r w:rsidRPr="00F32FEA">
        <w:rPr>
          <w:noProof/>
          <w:lang w:val="en-ID"/>
        </w:rPr>
        <w:t xml:space="preserve">Tampilan </w:t>
      </w:r>
      <w:r>
        <w:rPr>
          <w:noProof/>
          <w:lang w:val="en-ID"/>
        </w:rPr>
        <w:t>Aplikasi Halaman Detail Artikel</w:t>
      </w:r>
      <w:bookmarkEnd w:id="24"/>
    </w:p>
    <w:p w14:paraId="009CC767" w14:textId="77777777" w:rsidR="00B9238A" w:rsidRPr="00591138"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sz w:val="24"/>
          <w:szCs w:val="24"/>
          <w:lang w:val="en-US"/>
        </w:rPr>
        <w:lastRenderedPageBreak/>
        <w:t>Gambar diatas merupakan tampilan dari halaman detail artikel. Pada halaman ini memuat judul, kategori, nama pembuat, tanggal pembuatan, foto terkait, deskripsi dan produk terkait artikel yang dimuat. Apabila pengguna ingin melihat detail dari produk terkait, pengguna dapat menekan tombol lihat detail pada list produk terkait dan pengguna akan diarahkan ke halaman produk detail.</w:t>
      </w:r>
    </w:p>
    <w:p w14:paraId="199A6DE5" w14:textId="77777777" w:rsidR="00B9238A" w:rsidRPr="00591138"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noProof/>
          <w:sz w:val="24"/>
          <w:szCs w:val="24"/>
          <w:lang w:val="en-US"/>
        </w:rPr>
        <w:drawing>
          <wp:anchor distT="0" distB="0" distL="114300" distR="114300" simplePos="0" relativeHeight="251698176" behindDoc="0" locked="0" layoutInCell="1" allowOverlap="1" wp14:anchorId="45214293" wp14:editId="2803D3D3">
            <wp:simplePos x="0" y="0"/>
            <wp:positionH relativeFrom="margin">
              <wp:align>center</wp:align>
            </wp:positionH>
            <wp:positionV relativeFrom="paragraph">
              <wp:posOffset>-3308</wp:posOffset>
            </wp:positionV>
            <wp:extent cx="3494101" cy="1977656"/>
            <wp:effectExtent l="0" t="0" r="0" b="3810"/>
            <wp:wrapSquare wrapText="bothSides"/>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6871" t="6744" r="16050" b="39481"/>
                    <a:stretch/>
                  </pic:blipFill>
                  <pic:spPr bwMode="auto">
                    <a:xfrm>
                      <a:off x="0" y="0"/>
                      <a:ext cx="3494101" cy="197765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76BBDD" w14:textId="77777777" w:rsidR="00B9238A" w:rsidRDefault="00B9238A" w:rsidP="00B9238A"/>
    <w:p w14:paraId="6A11F22D" w14:textId="77777777" w:rsidR="00B9238A" w:rsidRDefault="00B9238A" w:rsidP="00B9238A"/>
    <w:p w14:paraId="4D848542" w14:textId="77777777" w:rsidR="00B9238A" w:rsidRDefault="00B9238A" w:rsidP="00B9238A"/>
    <w:p w14:paraId="6FF917CE" w14:textId="77777777" w:rsidR="00B9238A" w:rsidRDefault="00B9238A" w:rsidP="00B9238A"/>
    <w:p w14:paraId="42132A14" w14:textId="77777777" w:rsidR="00B9238A" w:rsidRDefault="00B9238A" w:rsidP="00B9238A"/>
    <w:p w14:paraId="74421F00" w14:textId="77777777" w:rsidR="00B9238A" w:rsidRDefault="00B9238A" w:rsidP="00B9238A"/>
    <w:p w14:paraId="27AC25C2" w14:textId="77777777" w:rsidR="00B9238A" w:rsidRPr="009934D9" w:rsidRDefault="00B9238A" w:rsidP="00B9238A">
      <w:pPr>
        <w:pStyle w:val="Caption"/>
        <w:rPr>
          <w:szCs w:val="24"/>
          <w:lang w:val="en-US"/>
        </w:rPr>
      </w:pPr>
      <w:bookmarkStart w:id="25" w:name="_Toc98708355"/>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22</w:t>
      </w:r>
      <w:r>
        <w:fldChar w:fldCharType="end"/>
      </w:r>
      <w:r>
        <w:rPr>
          <w:noProof/>
          <w:lang w:val="en-ID"/>
        </w:rPr>
        <w:t xml:space="preserve"> </w:t>
      </w:r>
      <w:r w:rsidRPr="00F32FEA">
        <w:rPr>
          <w:noProof/>
          <w:lang w:val="en-ID"/>
        </w:rPr>
        <w:t xml:space="preserve">Tampilan </w:t>
      </w:r>
      <w:r>
        <w:rPr>
          <w:noProof/>
          <w:lang w:val="en-ID"/>
        </w:rPr>
        <w:t>Aplikasi Halaman Keranjang</w:t>
      </w:r>
      <w:bookmarkEnd w:id="25"/>
    </w:p>
    <w:p w14:paraId="1231468A" w14:textId="77777777" w:rsidR="00B9238A" w:rsidRPr="00591138" w:rsidRDefault="00B9238A" w:rsidP="00B9238A">
      <w:pPr>
        <w:spacing w:after="0" w:line="360" w:lineRule="auto"/>
        <w:ind w:firstLine="567"/>
        <w:jc w:val="both"/>
        <w:rPr>
          <w:rFonts w:ascii="Times New Roman" w:hAnsi="Times New Roman"/>
          <w:i/>
          <w:iCs/>
          <w:sz w:val="24"/>
          <w:szCs w:val="24"/>
          <w:lang w:val="en-US"/>
        </w:rPr>
      </w:pPr>
      <w:r w:rsidRPr="00591138">
        <w:rPr>
          <w:rFonts w:ascii="Times New Roman" w:hAnsi="Times New Roman"/>
          <w:sz w:val="24"/>
          <w:szCs w:val="24"/>
          <w:lang w:val="en-US"/>
        </w:rPr>
        <w:t xml:space="preserve">Gambar diatas merupakan tampilan halaman keranjang. Halaman tersebut memuat nama, harga, kuantitas, total harga produk dan penjual atau </w:t>
      </w:r>
      <w:r w:rsidRPr="00591138">
        <w:rPr>
          <w:rFonts w:ascii="Times New Roman" w:hAnsi="Times New Roman"/>
          <w:i/>
          <w:iCs/>
          <w:sz w:val="24"/>
          <w:szCs w:val="24"/>
          <w:lang w:val="en-US"/>
        </w:rPr>
        <w:t>supplier</w:t>
      </w:r>
      <w:r w:rsidRPr="00591138">
        <w:rPr>
          <w:rFonts w:ascii="Times New Roman" w:hAnsi="Times New Roman"/>
          <w:sz w:val="24"/>
          <w:szCs w:val="24"/>
          <w:lang w:val="en-US"/>
        </w:rPr>
        <w:t xml:space="preserve"> dari produk tersebut. Apabila pengguna ingin mengubah kuantitas dari produk tersebut, pengguna dapat memasukkan jumlah yang diinginkan dan menekan tombol ubah. Dan juga apabila pengguna ingin menghapus produk dari keranjang, pengguna dapat menekan ikon sampah. Apabila ingin melanjutkan pemesana, pengguna dapat mencentang </w:t>
      </w:r>
      <w:r w:rsidRPr="00591138">
        <w:rPr>
          <w:rFonts w:ascii="Times New Roman" w:hAnsi="Times New Roman"/>
          <w:i/>
          <w:iCs/>
          <w:sz w:val="24"/>
          <w:szCs w:val="24"/>
          <w:lang w:val="en-US"/>
        </w:rPr>
        <w:t>checkbox</w:t>
      </w:r>
      <w:r w:rsidRPr="00591138">
        <w:rPr>
          <w:rFonts w:ascii="Times New Roman" w:hAnsi="Times New Roman"/>
          <w:sz w:val="24"/>
          <w:szCs w:val="24"/>
          <w:lang w:val="en-US"/>
        </w:rPr>
        <w:t xml:space="preserve">, lalu menekan tombol </w:t>
      </w:r>
      <w:r w:rsidRPr="00591138">
        <w:rPr>
          <w:rFonts w:ascii="Times New Roman" w:hAnsi="Times New Roman"/>
          <w:i/>
          <w:iCs/>
          <w:sz w:val="24"/>
          <w:szCs w:val="24"/>
          <w:lang w:val="en-US"/>
        </w:rPr>
        <w:t>checkout.</w:t>
      </w:r>
    </w:p>
    <w:p w14:paraId="0D2F188B" w14:textId="2AAB5F33" w:rsidR="00B9238A" w:rsidRPr="00B9238A" w:rsidRDefault="00B9238A" w:rsidP="00B9238A">
      <w:pPr>
        <w:spacing w:after="0" w:line="360" w:lineRule="auto"/>
        <w:ind w:firstLine="1418"/>
        <w:jc w:val="both"/>
        <w:rPr>
          <w:rFonts w:ascii="Times New Roman" w:hAnsi="Times New Roman"/>
          <w:sz w:val="24"/>
          <w:szCs w:val="24"/>
          <w:lang w:val="en-US"/>
        </w:rPr>
      </w:pPr>
      <w:r w:rsidRPr="00591138">
        <w:rPr>
          <w:rFonts w:ascii="Times New Roman" w:hAnsi="Times New Roman"/>
          <w:noProof/>
          <w:sz w:val="24"/>
          <w:szCs w:val="24"/>
          <w:lang w:val="en-US"/>
        </w:rPr>
        <w:drawing>
          <wp:inline distT="0" distB="0" distL="0" distR="0" wp14:anchorId="35E21800" wp14:editId="4FF43031">
            <wp:extent cx="4144645" cy="2442845"/>
            <wp:effectExtent l="0" t="0" r="8255" b="0"/>
            <wp:docPr id="86" name="Picture 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6060" t="6033" r="13303" b="38016"/>
                    <a:stretch/>
                  </pic:blipFill>
                  <pic:spPr bwMode="auto">
                    <a:xfrm>
                      <a:off x="0" y="0"/>
                      <a:ext cx="4144645" cy="2442845"/>
                    </a:xfrm>
                    <a:prstGeom prst="rect">
                      <a:avLst/>
                    </a:prstGeom>
                    <a:noFill/>
                    <a:ln>
                      <a:noFill/>
                    </a:ln>
                    <a:extLst>
                      <a:ext uri="{53640926-AAD7-44D8-BBD7-CCE9431645EC}">
                        <a14:shadowObscured xmlns:a14="http://schemas.microsoft.com/office/drawing/2010/main"/>
                      </a:ext>
                    </a:extLst>
                  </pic:spPr>
                </pic:pic>
              </a:graphicData>
            </a:graphic>
          </wp:inline>
        </w:drawing>
      </w:r>
    </w:p>
    <w:p w14:paraId="62CD54A6" w14:textId="77777777" w:rsidR="00B9238A" w:rsidRPr="009934D9" w:rsidRDefault="00B9238A" w:rsidP="00B9238A">
      <w:pPr>
        <w:pStyle w:val="Caption"/>
        <w:rPr>
          <w:szCs w:val="24"/>
          <w:lang w:val="en-US"/>
        </w:rPr>
      </w:pPr>
      <w:bookmarkStart w:id="26" w:name="_Toc98708356"/>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23</w:t>
      </w:r>
      <w:r>
        <w:fldChar w:fldCharType="end"/>
      </w:r>
      <w:r>
        <w:rPr>
          <w:noProof/>
          <w:lang w:val="en-ID"/>
        </w:rPr>
        <w:t xml:space="preserve"> </w:t>
      </w:r>
      <w:r w:rsidRPr="00F32FEA">
        <w:rPr>
          <w:noProof/>
          <w:lang w:val="en-ID"/>
        </w:rPr>
        <w:t xml:space="preserve">Tampilan </w:t>
      </w:r>
      <w:r>
        <w:rPr>
          <w:noProof/>
          <w:lang w:val="en-ID"/>
        </w:rPr>
        <w:t xml:space="preserve">Aplikasi Pesan </w:t>
      </w:r>
      <w:r>
        <w:rPr>
          <w:i/>
          <w:iCs/>
          <w:noProof/>
          <w:lang w:val="en-ID"/>
        </w:rPr>
        <w:t>Error</w:t>
      </w:r>
      <w:r>
        <w:rPr>
          <w:noProof/>
          <w:lang w:val="en-ID"/>
        </w:rPr>
        <w:t xml:space="preserve"> pada Halaman Keranjang</w:t>
      </w:r>
      <w:bookmarkEnd w:id="26"/>
    </w:p>
    <w:p w14:paraId="7A35616F" w14:textId="77777777" w:rsidR="00B9238A" w:rsidRPr="00591138"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sz w:val="24"/>
          <w:szCs w:val="24"/>
          <w:lang w:val="en-US"/>
        </w:rPr>
        <w:lastRenderedPageBreak/>
        <w:t xml:space="preserve">Ketika pengguna melakukan </w:t>
      </w:r>
      <w:r w:rsidRPr="00591138">
        <w:rPr>
          <w:rFonts w:ascii="Times New Roman" w:hAnsi="Times New Roman"/>
          <w:i/>
          <w:iCs/>
          <w:sz w:val="24"/>
          <w:szCs w:val="24"/>
          <w:lang w:val="en-US"/>
        </w:rPr>
        <w:t>checkout</w:t>
      </w:r>
      <w:r w:rsidRPr="00591138">
        <w:rPr>
          <w:rFonts w:ascii="Times New Roman" w:hAnsi="Times New Roman"/>
          <w:sz w:val="24"/>
          <w:szCs w:val="24"/>
          <w:lang w:val="en-US"/>
        </w:rPr>
        <w:t xml:space="preserve"> dan tidak menekan </w:t>
      </w:r>
      <w:r w:rsidRPr="00591138">
        <w:rPr>
          <w:rFonts w:ascii="Times New Roman" w:hAnsi="Times New Roman"/>
          <w:i/>
          <w:iCs/>
          <w:sz w:val="24"/>
          <w:szCs w:val="24"/>
          <w:lang w:val="en-US"/>
        </w:rPr>
        <w:t>checkbox</w:t>
      </w:r>
      <w:r w:rsidRPr="00591138">
        <w:rPr>
          <w:rFonts w:ascii="Times New Roman" w:hAnsi="Times New Roman"/>
          <w:sz w:val="24"/>
          <w:szCs w:val="24"/>
          <w:lang w:val="en-US"/>
        </w:rPr>
        <w:t xml:space="preserve">, sistem akan menampilkan pesan </w:t>
      </w:r>
      <w:r w:rsidRPr="00591138">
        <w:rPr>
          <w:rFonts w:ascii="Times New Roman" w:hAnsi="Times New Roman"/>
          <w:i/>
          <w:iCs/>
          <w:sz w:val="24"/>
          <w:szCs w:val="24"/>
          <w:lang w:val="en-US"/>
        </w:rPr>
        <w:t>error</w:t>
      </w:r>
      <w:r w:rsidRPr="00591138">
        <w:rPr>
          <w:rFonts w:ascii="Times New Roman" w:hAnsi="Times New Roman"/>
          <w:sz w:val="24"/>
          <w:szCs w:val="24"/>
          <w:lang w:val="en-US"/>
        </w:rPr>
        <w:t xml:space="preserve"> berupa instruksi untuk mencentang </w:t>
      </w:r>
      <w:r w:rsidRPr="00591138">
        <w:rPr>
          <w:rFonts w:ascii="Times New Roman" w:hAnsi="Times New Roman"/>
          <w:i/>
          <w:iCs/>
          <w:sz w:val="24"/>
          <w:szCs w:val="24"/>
          <w:lang w:val="en-US"/>
        </w:rPr>
        <w:t xml:space="preserve">checkbox </w:t>
      </w:r>
      <w:r w:rsidRPr="00591138">
        <w:rPr>
          <w:rFonts w:ascii="Times New Roman" w:hAnsi="Times New Roman"/>
          <w:sz w:val="24"/>
          <w:szCs w:val="24"/>
          <w:lang w:val="en-US"/>
        </w:rPr>
        <w:t xml:space="preserve">pada transaksi yang diinginkan. </w:t>
      </w:r>
    </w:p>
    <w:p w14:paraId="6CE7C633" w14:textId="77777777" w:rsidR="00B9238A" w:rsidRPr="00591138" w:rsidRDefault="00B9238A" w:rsidP="00B9238A">
      <w:pPr>
        <w:spacing w:after="0" w:line="360" w:lineRule="auto"/>
        <w:ind w:firstLine="567"/>
        <w:jc w:val="both"/>
        <w:rPr>
          <w:rFonts w:ascii="Times New Roman" w:hAnsi="Times New Roman"/>
          <w:sz w:val="24"/>
          <w:szCs w:val="24"/>
          <w:lang w:val="en-US"/>
        </w:rPr>
      </w:pPr>
    </w:p>
    <w:p w14:paraId="12AB7B81" w14:textId="77777777" w:rsidR="00B9238A" w:rsidRPr="004C54B6"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noProof/>
          <w:sz w:val="24"/>
          <w:szCs w:val="24"/>
          <w:lang w:val="en-US"/>
        </w:rPr>
        <w:drawing>
          <wp:anchor distT="0" distB="0" distL="114300" distR="114300" simplePos="0" relativeHeight="251670528" behindDoc="0" locked="0" layoutInCell="1" allowOverlap="1" wp14:anchorId="771FEFBC" wp14:editId="1F3CF4C9">
            <wp:simplePos x="0" y="0"/>
            <wp:positionH relativeFrom="margin">
              <wp:align>center</wp:align>
            </wp:positionH>
            <wp:positionV relativeFrom="paragraph">
              <wp:posOffset>2322</wp:posOffset>
            </wp:positionV>
            <wp:extent cx="5125299" cy="5486400"/>
            <wp:effectExtent l="0" t="0" r="0" b="0"/>
            <wp:wrapTopAndBottom/>
            <wp:docPr id="1784294626" name="Picture 17842946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94626" name="Picture 1784294626" descr="Graphical user interface, application&#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1677"/>
                    <a:stretch/>
                  </pic:blipFill>
                  <pic:spPr bwMode="auto">
                    <a:xfrm>
                      <a:off x="0" y="0"/>
                      <a:ext cx="5125299" cy="5486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ADC9C5" w14:textId="77777777" w:rsidR="00B9238A" w:rsidRPr="004C54B6" w:rsidRDefault="00B9238A" w:rsidP="00B9238A">
      <w:pPr>
        <w:pStyle w:val="Caption"/>
        <w:rPr>
          <w:i/>
          <w:iCs/>
          <w:szCs w:val="24"/>
          <w:lang w:val="en-US"/>
        </w:rPr>
      </w:pPr>
      <w:bookmarkStart w:id="27" w:name="_Toc98708357"/>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24</w:t>
      </w:r>
      <w:r>
        <w:fldChar w:fldCharType="end"/>
      </w:r>
      <w:r>
        <w:rPr>
          <w:noProof/>
          <w:lang w:val="en-ID"/>
        </w:rPr>
        <w:t xml:space="preserve"> </w:t>
      </w:r>
      <w:r w:rsidRPr="00F32FEA">
        <w:rPr>
          <w:noProof/>
          <w:lang w:val="en-ID"/>
        </w:rPr>
        <w:t xml:space="preserve">Tampilan </w:t>
      </w:r>
      <w:r>
        <w:rPr>
          <w:noProof/>
          <w:lang w:val="en-ID"/>
        </w:rPr>
        <w:t xml:space="preserve">Aplikasi Halaman </w:t>
      </w:r>
      <w:r>
        <w:rPr>
          <w:i/>
          <w:iCs/>
          <w:noProof/>
          <w:lang w:val="en-ID"/>
        </w:rPr>
        <w:t>Checkout</w:t>
      </w:r>
      <w:bookmarkEnd w:id="27"/>
    </w:p>
    <w:p w14:paraId="41227677" w14:textId="77777777" w:rsidR="00B9238A" w:rsidRPr="00591138"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sz w:val="24"/>
          <w:szCs w:val="24"/>
          <w:lang w:val="en-US"/>
        </w:rPr>
        <w:t xml:space="preserve">Pada halaman ini memuat detail pengiriman seperti alamat dan nomor telepon pengguna, daftar pembelian produk dan metode pembayaran. Apabila pengguna ingin mengubah alamat utama, pengguna dapat menekan tombol ubah alamat. Sedangkan apabila pengguna ingin mengubah layanan kurir, pengguna dapat menekan tombol ubah kurir. Pada halaman ini, pengguna </w:t>
      </w:r>
      <w:r w:rsidRPr="00591138">
        <w:rPr>
          <w:rFonts w:ascii="Times New Roman" w:hAnsi="Times New Roman"/>
          <w:sz w:val="24"/>
          <w:szCs w:val="24"/>
          <w:lang w:val="en-US"/>
        </w:rPr>
        <w:lastRenderedPageBreak/>
        <w:t xml:space="preserve">juga dapat memilih metode pembayaran yang dapat dipilih pada menu </w:t>
      </w:r>
      <w:r w:rsidRPr="00591138">
        <w:rPr>
          <w:rFonts w:ascii="Times New Roman" w:hAnsi="Times New Roman"/>
          <w:i/>
          <w:iCs/>
          <w:sz w:val="24"/>
          <w:szCs w:val="24"/>
          <w:lang w:val="en-US"/>
        </w:rPr>
        <w:t>dropdown</w:t>
      </w:r>
      <w:r w:rsidRPr="00591138">
        <w:rPr>
          <w:rFonts w:ascii="Times New Roman" w:hAnsi="Times New Roman"/>
          <w:sz w:val="24"/>
          <w:szCs w:val="24"/>
          <w:lang w:val="en-US"/>
        </w:rPr>
        <w:t xml:space="preserve"> dikolom metode pembayaran. Apabila data yang terisi sudah benar dan sesuai, pengguna dapat menekan tombol buat pesanan untuk melanjutkan pembayaran produk yang dibeli.</w:t>
      </w:r>
    </w:p>
    <w:p w14:paraId="62277C49" w14:textId="77777777" w:rsidR="00B9238A" w:rsidRPr="00591138"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noProof/>
          <w:sz w:val="24"/>
          <w:szCs w:val="24"/>
          <w:lang w:val="en-US"/>
        </w:rPr>
        <w:drawing>
          <wp:anchor distT="0" distB="0" distL="114300" distR="114300" simplePos="0" relativeHeight="251671552" behindDoc="0" locked="0" layoutInCell="1" allowOverlap="1" wp14:anchorId="008795AB" wp14:editId="33642CF2">
            <wp:simplePos x="0" y="0"/>
            <wp:positionH relativeFrom="margin">
              <wp:align>center</wp:align>
            </wp:positionH>
            <wp:positionV relativeFrom="paragraph">
              <wp:posOffset>320040</wp:posOffset>
            </wp:positionV>
            <wp:extent cx="4826635" cy="3292475"/>
            <wp:effectExtent l="0" t="0" r="0" b="3175"/>
            <wp:wrapTopAndBottom/>
            <wp:docPr id="1784294627" name="Picture 17842946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94627" name="Picture 1784294627" descr="Graphical user interface&#10;&#10;Description automatically generate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1565"/>
                    <a:stretch/>
                  </pic:blipFill>
                  <pic:spPr bwMode="auto">
                    <a:xfrm>
                      <a:off x="0" y="0"/>
                      <a:ext cx="4826635" cy="3292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D7DA2F" w14:textId="77777777" w:rsidR="00B9238A" w:rsidRDefault="00B9238A" w:rsidP="00B9238A"/>
    <w:p w14:paraId="36D9F280" w14:textId="77777777" w:rsidR="00B9238A" w:rsidRPr="004C54B6" w:rsidRDefault="00B9238A" w:rsidP="00B9238A">
      <w:pPr>
        <w:pStyle w:val="Caption"/>
        <w:rPr>
          <w:szCs w:val="24"/>
          <w:lang w:val="en-US"/>
        </w:rPr>
      </w:pPr>
      <w:bookmarkStart w:id="28" w:name="_Toc98708358"/>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25</w:t>
      </w:r>
      <w:r>
        <w:fldChar w:fldCharType="end"/>
      </w:r>
      <w:r>
        <w:rPr>
          <w:noProof/>
          <w:lang w:val="en-ID"/>
        </w:rPr>
        <w:t xml:space="preserve"> </w:t>
      </w:r>
      <w:r w:rsidRPr="00F32FEA">
        <w:rPr>
          <w:noProof/>
          <w:lang w:val="en-ID"/>
        </w:rPr>
        <w:t xml:space="preserve">Tampilan </w:t>
      </w:r>
      <w:r>
        <w:rPr>
          <w:noProof/>
          <w:lang w:val="en-ID"/>
        </w:rPr>
        <w:t>Aplikasi Halaman Manajemen Alamat (</w:t>
      </w:r>
      <w:r>
        <w:rPr>
          <w:i/>
          <w:iCs/>
          <w:noProof/>
          <w:lang w:val="en-ID"/>
        </w:rPr>
        <w:t>Customer</w:t>
      </w:r>
      <w:r>
        <w:rPr>
          <w:noProof/>
          <w:lang w:val="en-ID"/>
        </w:rPr>
        <w:t>)</w:t>
      </w:r>
      <w:bookmarkEnd w:id="28"/>
    </w:p>
    <w:p w14:paraId="6238DF88" w14:textId="77777777" w:rsidR="00B9238A" w:rsidRPr="00591138"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sz w:val="24"/>
          <w:szCs w:val="24"/>
          <w:lang w:val="en-US"/>
        </w:rPr>
        <w:t xml:space="preserve">Apabila pengguna ingin menambahkan atau mengubah alamat utama, pengguna dapat menuju ke halaman manajemen alamat. Pada halaman ini, pengguna dapat mengubah alamat utama, mengubah detail alamat, menambahkan alamat hingga menghapus alamat. Untuk mengganti alamat utama, pengguna dapat menekan ikon rumah, sedangkan untuk menghapus alamat pengguna dapat menekan ikon sampah. Kemudian, sistem akan menampilkan </w:t>
      </w:r>
      <w:r w:rsidRPr="00591138">
        <w:rPr>
          <w:rFonts w:ascii="Times New Roman" w:hAnsi="Times New Roman"/>
          <w:i/>
          <w:iCs/>
          <w:sz w:val="24"/>
          <w:szCs w:val="24"/>
          <w:lang w:val="en-US"/>
        </w:rPr>
        <w:t xml:space="preserve">pop-up </w:t>
      </w:r>
      <w:r w:rsidRPr="00591138">
        <w:rPr>
          <w:rFonts w:ascii="Times New Roman" w:hAnsi="Times New Roman"/>
          <w:sz w:val="24"/>
          <w:szCs w:val="24"/>
          <w:lang w:val="en-US"/>
        </w:rPr>
        <w:t xml:space="preserve">konfirmasi pengubahan atau penghapusan alamat. Dan untuk mengubah alamat, pengguna dapat menekan ikon </w:t>
      </w:r>
      <w:r w:rsidRPr="00591138">
        <w:rPr>
          <w:rFonts w:ascii="Times New Roman" w:hAnsi="Times New Roman"/>
          <w:i/>
          <w:iCs/>
          <w:sz w:val="24"/>
          <w:szCs w:val="24"/>
          <w:lang w:val="en-US"/>
        </w:rPr>
        <w:t>edit</w:t>
      </w:r>
      <w:r w:rsidRPr="00591138">
        <w:rPr>
          <w:rFonts w:ascii="Times New Roman" w:hAnsi="Times New Roman"/>
          <w:sz w:val="24"/>
          <w:szCs w:val="24"/>
          <w:lang w:val="en-US"/>
        </w:rPr>
        <w:t xml:space="preserve"> dan pengguna akan diarahkan ke halaman ubah alamat. </w:t>
      </w:r>
    </w:p>
    <w:p w14:paraId="3AE445BD" w14:textId="77777777" w:rsidR="00B9238A" w:rsidRPr="00591138"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noProof/>
          <w:sz w:val="24"/>
          <w:szCs w:val="24"/>
          <w:lang w:val="en-US"/>
        </w:rPr>
        <w:lastRenderedPageBreak/>
        <w:drawing>
          <wp:anchor distT="0" distB="0" distL="114300" distR="114300" simplePos="0" relativeHeight="251672576" behindDoc="0" locked="0" layoutInCell="1" allowOverlap="1" wp14:anchorId="58D96C1B" wp14:editId="6563938F">
            <wp:simplePos x="0" y="0"/>
            <wp:positionH relativeFrom="margin">
              <wp:align>center</wp:align>
            </wp:positionH>
            <wp:positionV relativeFrom="paragraph">
              <wp:posOffset>271145</wp:posOffset>
            </wp:positionV>
            <wp:extent cx="4976495" cy="1106170"/>
            <wp:effectExtent l="0" t="0" r="0" b="0"/>
            <wp:wrapTopAndBottom/>
            <wp:docPr id="1784294628" name="Picture 17842946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94628" name="Picture 1784294628" descr="Graphical user interface, text, applicatio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76495" cy="1106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543BA0" w14:textId="77777777" w:rsidR="00B9238A" w:rsidRPr="0069695D" w:rsidRDefault="00B9238A" w:rsidP="00B9238A">
      <w:pPr>
        <w:pStyle w:val="Caption"/>
        <w:rPr>
          <w:szCs w:val="24"/>
          <w:lang w:val="en-US"/>
        </w:rPr>
      </w:pPr>
      <w:bookmarkStart w:id="29" w:name="_Toc98708359"/>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26</w:t>
      </w:r>
      <w:r>
        <w:fldChar w:fldCharType="end"/>
      </w:r>
      <w:r>
        <w:rPr>
          <w:noProof/>
          <w:lang w:val="en-ID"/>
        </w:rPr>
        <w:t xml:space="preserve"> </w:t>
      </w:r>
      <w:r w:rsidRPr="00F32FEA">
        <w:rPr>
          <w:noProof/>
          <w:lang w:val="en-ID"/>
        </w:rPr>
        <w:t xml:space="preserve">Tampilan </w:t>
      </w:r>
      <w:r>
        <w:rPr>
          <w:noProof/>
          <w:lang w:val="en-ID"/>
        </w:rPr>
        <w:t>Aplikasi Halaman Pilih Kurir dan Layanan (</w:t>
      </w:r>
      <w:r>
        <w:rPr>
          <w:i/>
          <w:iCs/>
          <w:noProof/>
          <w:lang w:val="en-ID"/>
        </w:rPr>
        <w:t>Customer</w:t>
      </w:r>
      <w:r>
        <w:rPr>
          <w:noProof/>
          <w:lang w:val="en-ID"/>
        </w:rPr>
        <w:t>)</w:t>
      </w:r>
      <w:bookmarkEnd w:id="29"/>
    </w:p>
    <w:p w14:paraId="54804C67" w14:textId="77777777" w:rsidR="00B9238A" w:rsidRPr="004C54B6" w:rsidRDefault="00B9238A" w:rsidP="00B9238A"/>
    <w:p w14:paraId="58FFFF1B" w14:textId="77777777" w:rsidR="00B9238A" w:rsidRPr="00591138"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sz w:val="24"/>
          <w:szCs w:val="24"/>
          <w:lang w:val="en-US"/>
        </w:rPr>
        <w:t>Gambar diatas merupakan tampilan halaman pilih kurir dan layanan. Pada halaman tersebut menampilkan pilihan kurir yang disediakan oleh situs web SehatinAja beserta pilihan layanan yang diberikan kurir. Pada setiap pilihan layanan diberikan keterangan harga dan estimasi produk sampai. Apabila pengguna telah memilih kurir dan layanan yang diinginkan, pengguna dapat menekana tombol ubah layanan.</w:t>
      </w:r>
    </w:p>
    <w:p w14:paraId="6FEA9A07" w14:textId="77777777" w:rsidR="00B9238A" w:rsidRPr="00591138" w:rsidRDefault="00B9238A" w:rsidP="00B9238A">
      <w:pPr>
        <w:spacing w:after="0" w:line="360" w:lineRule="auto"/>
        <w:jc w:val="both"/>
        <w:rPr>
          <w:rFonts w:ascii="Times New Roman" w:hAnsi="Times New Roman"/>
          <w:sz w:val="24"/>
          <w:szCs w:val="24"/>
          <w:lang w:val="en-US"/>
        </w:rPr>
      </w:pPr>
      <w:r w:rsidRPr="00591138">
        <w:rPr>
          <w:rFonts w:ascii="Times New Roman" w:hAnsi="Times New Roman"/>
          <w:noProof/>
          <w:sz w:val="24"/>
          <w:szCs w:val="24"/>
          <w:lang w:val="en-US"/>
        </w:rPr>
        <w:drawing>
          <wp:anchor distT="0" distB="0" distL="114300" distR="114300" simplePos="0" relativeHeight="251673600" behindDoc="0" locked="0" layoutInCell="1" allowOverlap="1" wp14:anchorId="4E14AAD6" wp14:editId="54F52413">
            <wp:simplePos x="0" y="0"/>
            <wp:positionH relativeFrom="margin">
              <wp:align>center</wp:align>
            </wp:positionH>
            <wp:positionV relativeFrom="paragraph">
              <wp:posOffset>242570</wp:posOffset>
            </wp:positionV>
            <wp:extent cx="5212715" cy="3028315"/>
            <wp:effectExtent l="0" t="0" r="6985" b="635"/>
            <wp:wrapTopAndBottom/>
            <wp:docPr id="1784294629" name="Picture 1784294629"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94629" name="Picture 1784294629" descr="Graphical user interface, text, application, Teams&#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2715" cy="30283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23FBFA" w14:textId="77777777" w:rsidR="00B9238A" w:rsidRDefault="00B9238A" w:rsidP="00B9238A">
      <w:pPr>
        <w:spacing w:after="0" w:line="360" w:lineRule="auto"/>
        <w:ind w:firstLine="567"/>
        <w:jc w:val="both"/>
        <w:rPr>
          <w:rFonts w:ascii="Times New Roman" w:hAnsi="Times New Roman"/>
          <w:sz w:val="24"/>
          <w:szCs w:val="24"/>
          <w:lang w:val="en-US"/>
        </w:rPr>
      </w:pPr>
    </w:p>
    <w:p w14:paraId="7D865BFD" w14:textId="77777777" w:rsidR="00B9238A" w:rsidRDefault="00B9238A" w:rsidP="00B9238A">
      <w:pPr>
        <w:pStyle w:val="Caption"/>
        <w:rPr>
          <w:szCs w:val="24"/>
          <w:lang w:val="en-US"/>
        </w:rPr>
      </w:pPr>
      <w:bookmarkStart w:id="30" w:name="_Toc98708360"/>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27</w:t>
      </w:r>
      <w:r>
        <w:fldChar w:fldCharType="end"/>
      </w:r>
      <w:r>
        <w:rPr>
          <w:noProof/>
          <w:lang w:val="en-ID"/>
        </w:rPr>
        <w:t xml:space="preserve"> </w:t>
      </w:r>
      <w:r w:rsidRPr="00F32FEA">
        <w:rPr>
          <w:noProof/>
          <w:lang w:val="en-ID"/>
        </w:rPr>
        <w:t xml:space="preserve">Tampilan </w:t>
      </w:r>
      <w:r>
        <w:rPr>
          <w:noProof/>
          <w:lang w:val="en-ID"/>
        </w:rPr>
        <w:t>Aplikasi Halaman Informasi Pembayaran (</w:t>
      </w:r>
      <w:r>
        <w:rPr>
          <w:i/>
          <w:iCs/>
          <w:noProof/>
          <w:lang w:val="en-ID"/>
        </w:rPr>
        <w:t>Customer</w:t>
      </w:r>
      <w:r>
        <w:rPr>
          <w:noProof/>
          <w:lang w:val="en-ID"/>
        </w:rPr>
        <w:t>)</w:t>
      </w:r>
      <w:bookmarkEnd w:id="30"/>
    </w:p>
    <w:p w14:paraId="268405A1" w14:textId="77777777" w:rsidR="00B9238A" w:rsidRPr="00591138"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sz w:val="24"/>
          <w:szCs w:val="24"/>
          <w:lang w:val="en-US"/>
        </w:rPr>
        <w:t xml:space="preserve">Gambar diatas merupakan tampilan halaman informasi pembayaran untuk </w:t>
      </w:r>
      <w:r w:rsidRPr="00591138">
        <w:rPr>
          <w:rFonts w:ascii="Times New Roman" w:hAnsi="Times New Roman"/>
          <w:i/>
          <w:iCs/>
          <w:sz w:val="24"/>
          <w:szCs w:val="24"/>
          <w:lang w:val="en-US"/>
        </w:rPr>
        <w:t>customer</w:t>
      </w:r>
      <w:r w:rsidRPr="00591138">
        <w:rPr>
          <w:rFonts w:ascii="Times New Roman" w:hAnsi="Times New Roman"/>
          <w:sz w:val="24"/>
          <w:szCs w:val="24"/>
          <w:lang w:val="en-US"/>
        </w:rPr>
        <w:t xml:space="preserve">. Pada halaman tersebut memuat kode pembayaran, batas waktu pembayaran berupa tanggal dan waktu, nomor rekening metode yang dipilih dan jumlah yang harus dibayar. Pengguna dapat langsung menyalin nomor rekening dengan menekan tombol salin tanpa harus mengetik nomor yang tertera. </w:t>
      </w:r>
      <w:r w:rsidRPr="00591138">
        <w:rPr>
          <w:rFonts w:ascii="Times New Roman" w:hAnsi="Times New Roman"/>
          <w:sz w:val="24"/>
          <w:szCs w:val="24"/>
          <w:lang w:val="en-US"/>
        </w:rPr>
        <w:lastRenderedPageBreak/>
        <w:t xml:space="preserve">Apabila pengguna telah melakukan pembayaran dan ingin mengunggah bukti pembayaran, pengguna dapat menekan tombol </w:t>
      </w:r>
      <w:r w:rsidRPr="00591138">
        <w:rPr>
          <w:rFonts w:ascii="Times New Roman" w:hAnsi="Times New Roman"/>
          <w:i/>
          <w:iCs/>
          <w:sz w:val="24"/>
          <w:szCs w:val="24"/>
          <w:lang w:val="en-US"/>
        </w:rPr>
        <w:t>upload</w:t>
      </w:r>
      <w:r w:rsidRPr="00591138">
        <w:rPr>
          <w:rFonts w:ascii="Times New Roman" w:hAnsi="Times New Roman"/>
          <w:sz w:val="24"/>
          <w:szCs w:val="24"/>
          <w:lang w:val="en-US"/>
        </w:rPr>
        <w:t xml:space="preserve"> bukti pembayaran. </w:t>
      </w:r>
    </w:p>
    <w:p w14:paraId="0C84CBC3" w14:textId="57A4CF22" w:rsidR="00B9238A" w:rsidRDefault="00B9238A" w:rsidP="00B9238A">
      <w:pPr>
        <w:spacing w:after="0" w:line="360" w:lineRule="auto"/>
        <w:jc w:val="both"/>
        <w:rPr>
          <w:rFonts w:ascii="Times New Roman" w:hAnsi="Times New Roman"/>
          <w:sz w:val="24"/>
          <w:szCs w:val="24"/>
          <w:lang w:val="en-US"/>
        </w:rPr>
      </w:pPr>
      <w:r w:rsidRPr="00591138">
        <w:rPr>
          <w:rFonts w:ascii="Times New Roman" w:hAnsi="Times New Roman"/>
          <w:noProof/>
          <w:sz w:val="24"/>
          <w:szCs w:val="24"/>
          <w:lang w:val="en-US"/>
        </w:rPr>
        <w:drawing>
          <wp:anchor distT="0" distB="0" distL="114300" distR="114300" simplePos="0" relativeHeight="251674624" behindDoc="0" locked="0" layoutInCell="1" allowOverlap="1" wp14:anchorId="0E3C9A56" wp14:editId="68AB2171">
            <wp:simplePos x="0" y="0"/>
            <wp:positionH relativeFrom="margin">
              <wp:align>center</wp:align>
            </wp:positionH>
            <wp:positionV relativeFrom="paragraph">
              <wp:posOffset>407035</wp:posOffset>
            </wp:positionV>
            <wp:extent cx="5218430" cy="2836545"/>
            <wp:effectExtent l="0" t="0" r="1270" b="1905"/>
            <wp:wrapTopAndBottom/>
            <wp:docPr id="1784294630" name="Picture 17842946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94630" name="Picture 1784294630" descr="Graphical user interface, text, application, email&#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18430" cy="2836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89BE1F" w14:textId="2EC506DB" w:rsidR="00B9238A" w:rsidRDefault="00B9238A" w:rsidP="00B9238A">
      <w:pPr>
        <w:spacing w:after="0" w:line="360" w:lineRule="auto"/>
        <w:jc w:val="both"/>
        <w:rPr>
          <w:rFonts w:ascii="Times New Roman" w:hAnsi="Times New Roman"/>
          <w:sz w:val="24"/>
          <w:szCs w:val="24"/>
          <w:lang w:val="en-US"/>
        </w:rPr>
      </w:pPr>
    </w:p>
    <w:p w14:paraId="084F93A4" w14:textId="77777777" w:rsidR="00B9238A" w:rsidRPr="0069695D" w:rsidRDefault="00B9238A" w:rsidP="00B9238A">
      <w:pPr>
        <w:pStyle w:val="Caption"/>
        <w:rPr>
          <w:szCs w:val="24"/>
          <w:lang w:val="en-US"/>
        </w:rPr>
      </w:pPr>
      <w:bookmarkStart w:id="31" w:name="_Toc98708361"/>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28</w:t>
      </w:r>
      <w:r>
        <w:fldChar w:fldCharType="end"/>
      </w:r>
      <w:r>
        <w:rPr>
          <w:noProof/>
          <w:lang w:val="en-ID"/>
        </w:rPr>
        <w:t xml:space="preserve"> </w:t>
      </w:r>
      <w:r w:rsidRPr="00F32FEA">
        <w:rPr>
          <w:noProof/>
          <w:lang w:val="en-ID"/>
        </w:rPr>
        <w:t xml:space="preserve">Tampilan </w:t>
      </w:r>
      <w:r>
        <w:rPr>
          <w:noProof/>
          <w:lang w:val="en-ID"/>
        </w:rPr>
        <w:t>Aplikasi Halaman Mengunggah Bukti Pembayaran (</w:t>
      </w:r>
      <w:r>
        <w:rPr>
          <w:i/>
          <w:iCs/>
          <w:noProof/>
          <w:lang w:val="en-ID"/>
        </w:rPr>
        <w:t>Customer</w:t>
      </w:r>
      <w:r>
        <w:rPr>
          <w:noProof/>
          <w:lang w:val="en-ID"/>
        </w:rPr>
        <w:t>)</w:t>
      </w:r>
      <w:bookmarkEnd w:id="31"/>
    </w:p>
    <w:p w14:paraId="6FDFAF06" w14:textId="77777777" w:rsidR="00B9238A" w:rsidRPr="00591138" w:rsidRDefault="00B9238A" w:rsidP="00B9238A">
      <w:pPr>
        <w:spacing w:after="0" w:line="360" w:lineRule="auto"/>
        <w:jc w:val="both"/>
        <w:rPr>
          <w:rFonts w:ascii="Times New Roman" w:hAnsi="Times New Roman"/>
          <w:sz w:val="24"/>
          <w:szCs w:val="24"/>
          <w:lang w:val="en-US"/>
        </w:rPr>
      </w:pPr>
    </w:p>
    <w:p w14:paraId="734A7F13" w14:textId="77777777" w:rsidR="00B9238A" w:rsidRPr="00591138"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sz w:val="24"/>
          <w:szCs w:val="24"/>
          <w:lang w:val="en-US"/>
        </w:rPr>
        <w:t xml:space="preserve">Gambar diatas merupakan tampilan dari halaman mengunggah bukti pembayaran untuk </w:t>
      </w:r>
      <w:r w:rsidRPr="00591138">
        <w:rPr>
          <w:rFonts w:ascii="Times New Roman" w:hAnsi="Times New Roman"/>
          <w:i/>
          <w:iCs/>
          <w:sz w:val="24"/>
          <w:szCs w:val="24"/>
          <w:lang w:val="en-US"/>
        </w:rPr>
        <w:t>customer</w:t>
      </w:r>
      <w:r w:rsidRPr="00591138">
        <w:rPr>
          <w:rFonts w:ascii="Times New Roman" w:hAnsi="Times New Roman"/>
          <w:sz w:val="24"/>
          <w:szCs w:val="24"/>
          <w:lang w:val="en-US"/>
        </w:rPr>
        <w:t>. Halaman tersebut memuat kode pembayaran, bukti pembayaran berupa file dengan jenis .jpg, .jpeg, .svg atau .png. Ketika pengguna telah memilih foto bukti pembayaran,  sistem akan menampilkan foto tersebut pada halaman ini. Apabila file yang dimasukkan sudah benar dan sesuai, pengguna dapat menekan tombol upload bukti pembayaran. Jika file valid, sistem akan menampilkan pesan sukses berisi “Bukti pembayaran Anda telah berhasil diupload. Mohon menunggu untuk dikonfirmasi oleh tim kami.”</w:t>
      </w:r>
    </w:p>
    <w:p w14:paraId="0BF9EC86" w14:textId="77777777" w:rsidR="00B9238A" w:rsidRPr="00591138" w:rsidRDefault="00B9238A" w:rsidP="00B9238A">
      <w:pPr>
        <w:spacing w:after="0" w:line="360" w:lineRule="auto"/>
        <w:ind w:firstLine="567"/>
        <w:jc w:val="both"/>
        <w:rPr>
          <w:rFonts w:ascii="Times New Roman" w:hAnsi="Times New Roman"/>
          <w:sz w:val="24"/>
          <w:szCs w:val="24"/>
          <w:lang w:val="en-US"/>
        </w:rPr>
      </w:pPr>
    </w:p>
    <w:p w14:paraId="0DF38475" w14:textId="77777777" w:rsidR="00B9238A" w:rsidRDefault="00B9238A" w:rsidP="00B9238A">
      <w:pPr>
        <w:spacing w:after="0" w:line="360" w:lineRule="auto"/>
        <w:ind w:firstLine="567"/>
        <w:jc w:val="both"/>
        <w:rPr>
          <w:rFonts w:ascii="Times New Roman" w:hAnsi="Times New Roman"/>
          <w:sz w:val="24"/>
          <w:szCs w:val="24"/>
          <w:lang w:val="en-US"/>
        </w:rPr>
      </w:pPr>
    </w:p>
    <w:p w14:paraId="522D43AF" w14:textId="77777777" w:rsidR="00B9238A" w:rsidRDefault="00B9238A" w:rsidP="00B9238A">
      <w:pPr>
        <w:spacing w:after="0" w:line="360" w:lineRule="auto"/>
        <w:ind w:firstLine="567"/>
        <w:jc w:val="both"/>
        <w:rPr>
          <w:rFonts w:ascii="Times New Roman" w:hAnsi="Times New Roman"/>
          <w:sz w:val="24"/>
          <w:szCs w:val="24"/>
          <w:lang w:val="en-US"/>
        </w:rPr>
      </w:pPr>
    </w:p>
    <w:p w14:paraId="2D8A7FD8" w14:textId="77777777" w:rsidR="00B9238A" w:rsidRDefault="00B9238A" w:rsidP="00B9238A">
      <w:pPr>
        <w:spacing w:after="0" w:line="360" w:lineRule="auto"/>
        <w:ind w:firstLine="567"/>
        <w:jc w:val="both"/>
        <w:rPr>
          <w:rFonts w:ascii="Times New Roman" w:hAnsi="Times New Roman"/>
          <w:sz w:val="24"/>
          <w:szCs w:val="24"/>
          <w:lang w:val="en-US"/>
        </w:rPr>
      </w:pPr>
    </w:p>
    <w:p w14:paraId="35575132" w14:textId="77777777" w:rsidR="00B9238A" w:rsidRDefault="00B9238A" w:rsidP="00B9238A">
      <w:pPr>
        <w:spacing w:after="0" w:line="360" w:lineRule="auto"/>
        <w:ind w:firstLine="567"/>
        <w:jc w:val="both"/>
        <w:rPr>
          <w:rFonts w:ascii="Times New Roman" w:hAnsi="Times New Roman"/>
          <w:sz w:val="24"/>
          <w:szCs w:val="24"/>
          <w:lang w:val="en-US"/>
        </w:rPr>
      </w:pPr>
    </w:p>
    <w:p w14:paraId="71D2A8D4" w14:textId="77777777" w:rsidR="00B9238A" w:rsidRDefault="00B9238A" w:rsidP="00B9238A">
      <w:pPr>
        <w:spacing w:after="0" w:line="360" w:lineRule="auto"/>
        <w:ind w:firstLine="567"/>
        <w:jc w:val="both"/>
        <w:rPr>
          <w:rFonts w:ascii="Times New Roman" w:hAnsi="Times New Roman"/>
          <w:sz w:val="24"/>
          <w:szCs w:val="24"/>
          <w:lang w:val="en-US"/>
        </w:rPr>
      </w:pPr>
    </w:p>
    <w:p w14:paraId="39A3B9AA" w14:textId="77777777" w:rsidR="00B9238A" w:rsidRDefault="00B9238A" w:rsidP="00B9238A">
      <w:pPr>
        <w:spacing w:after="0" w:line="360" w:lineRule="auto"/>
        <w:ind w:firstLine="567"/>
        <w:jc w:val="both"/>
        <w:rPr>
          <w:rFonts w:ascii="Times New Roman" w:hAnsi="Times New Roman"/>
          <w:sz w:val="24"/>
          <w:szCs w:val="24"/>
          <w:lang w:val="en-US"/>
        </w:rPr>
      </w:pPr>
    </w:p>
    <w:p w14:paraId="364C3037" w14:textId="082EE0F1" w:rsidR="00B9238A"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noProof/>
          <w:sz w:val="24"/>
          <w:szCs w:val="24"/>
          <w:lang w:val="en-US"/>
        </w:rPr>
        <w:lastRenderedPageBreak/>
        <w:drawing>
          <wp:anchor distT="0" distB="0" distL="114300" distR="114300" simplePos="0" relativeHeight="251675648" behindDoc="0" locked="0" layoutInCell="1" allowOverlap="1" wp14:anchorId="0F3E60B2" wp14:editId="7328F735">
            <wp:simplePos x="0" y="0"/>
            <wp:positionH relativeFrom="margin">
              <wp:align>center</wp:align>
            </wp:positionH>
            <wp:positionV relativeFrom="paragraph">
              <wp:posOffset>281305</wp:posOffset>
            </wp:positionV>
            <wp:extent cx="5090354" cy="6534785"/>
            <wp:effectExtent l="0" t="0" r="0" b="0"/>
            <wp:wrapTopAndBottom/>
            <wp:docPr id="1784294631" name="Picture 17842946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94631" name="Picture 1784294631" descr="Graphical user interface, website&#10;&#10;Description automatically generated"/>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2348"/>
                    <a:stretch/>
                  </pic:blipFill>
                  <pic:spPr bwMode="auto">
                    <a:xfrm>
                      <a:off x="0" y="0"/>
                      <a:ext cx="5090354" cy="6534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E27E88" w14:textId="77777777" w:rsidR="00B9238A" w:rsidRPr="0069695D" w:rsidRDefault="00B9238A" w:rsidP="00B9238A">
      <w:pPr>
        <w:pStyle w:val="Caption"/>
        <w:rPr>
          <w:szCs w:val="24"/>
          <w:lang w:val="en-US"/>
        </w:rPr>
      </w:pPr>
      <w:bookmarkStart w:id="32" w:name="_Toc98708362"/>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29</w:t>
      </w:r>
      <w:r>
        <w:fldChar w:fldCharType="end"/>
      </w:r>
      <w:r>
        <w:rPr>
          <w:noProof/>
          <w:lang w:val="en-ID"/>
        </w:rPr>
        <w:t xml:space="preserve"> </w:t>
      </w:r>
      <w:r w:rsidRPr="00F32FEA">
        <w:rPr>
          <w:noProof/>
          <w:lang w:val="en-ID"/>
        </w:rPr>
        <w:t xml:space="preserve">Tampilan </w:t>
      </w:r>
      <w:r>
        <w:rPr>
          <w:noProof/>
          <w:lang w:val="en-ID"/>
        </w:rPr>
        <w:t>Aplikasi Halaman Riwayat Pembelian (</w:t>
      </w:r>
      <w:r>
        <w:rPr>
          <w:i/>
          <w:iCs/>
          <w:noProof/>
          <w:lang w:val="en-ID"/>
        </w:rPr>
        <w:t>Customer</w:t>
      </w:r>
      <w:r>
        <w:rPr>
          <w:noProof/>
          <w:lang w:val="en-ID"/>
        </w:rPr>
        <w:t>)</w:t>
      </w:r>
      <w:bookmarkEnd w:id="32"/>
    </w:p>
    <w:p w14:paraId="431CE4FF" w14:textId="77777777" w:rsidR="00B9238A" w:rsidRPr="00591138"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sz w:val="24"/>
          <w:szCs w:val="24"/>
          <w:lang w:val="en-US"/>
        </w:rPr>
        <w:t xml:space="preserve">Gambar diatas merupakan tampilan halaman riwayat pembelian yang dilakukan oleh </w:t>
      </w:r>
      <w:r w:rsidRPr="00591138">
        <w:rPr>
          <w:rFonts w:ascii="Times New Roman" w:hAnsi="Times New Roman"/>
          <w:i/>
          <w:iCs/>
          <w:sz w:val="24"/>
          <w:szCs w:val="24"/>
          <w:lang w:val="en-US"/>
        </w:rPr>
        <w:t>customer</w:t>
      </w:r>
      <w:r w:rsidRPr="00591138">
        <w:rPr>
          <w:rFonts w:ascii="Times New Roman" w:hAnsi="Times New Roman"/>
          <w:sz w:val="24"/>
          <w:szCs w:val="24"/>
          <w:lang w:val="en-US"/>
        </w:rPr>
        <w:t xml:space="preserve">. Pada halaman ini memuat list riwayat pembelian dengan beberapa status. Pada bagian atas halaman ini terdapat tiga kolom berisi jumlah transaksi yang belum dibayar, berlangsug dan telah selesai untuk memudahkan penggunanya. Selain itu, terdapat list tombol untuk </w:t>
      </w:r>
      <w:r w:rsidRPr="00591138">
        <w:rPr>
          <w:rFonts w:ascii="Times New Roman" w:hAnsi="Times New Roman"/>
          <w:i/>
          <w:iCs/>
          <w:sz w:val="24"/>
          <w:szCs w:val="24"/>
          <w:lang w:val="en-US"/>
        </w:rPr>
        <w:t>filtering</w:t>
      </w:r>
      <w:r w:rsidRPr="00591138">
        <w:rPr>
          <w:rFonts w:ascii="Times New Roman" w:hAnsi="Times New Roman"/>
          <w:sz w:val="24"/>
          <w:szCs w:val="24"/>
          <w:lang w:val="en-US"/>
        </w:rPr>
        <w:t xml:space="preserve"> list </w:t>
      </w:r>
      <w:r w:rsidRPr="00591138">
        <w:rPr>
          <w:rFonts w:ascii="Times New Roman" w:hAnsi="Times New Roman"/>
          <w:sz w:val="24"/>
          <w:szCs w:val="24"/>
          <w:lang w:val="en-US"/>
        </w:rPr>
        <w:lastRenderedPageBreak/>
        <w:t xml:space="preserve">riwayat transaksi berdasarkan statusnya. Ketika pengguna menekan salah satu tombol, list riwayat transaksi akan berubah berdasarkan status yang dipilih. Pada setiap list terdapat status transaksi, tanggal pembelian, id transaksi, nama </w:t>
      </w:r>
      <w:r w:rsidRPr="00591138">
        <w:rPr>
          <w:rFonts w:ascii="Times New Roman" w:hAnsi="Times New Roman"/>
          <w:i/>
          <w:iCs/>
          <w:sz w:val="24"/>
          <w:szCs w:val="24"/>
          <w:lang w:val="en-US"/>
        </w:rPr>
        <w:t xml:space="preserve">supplier, </w:t>
      </w:r>
      <w:r w:rsidRPr="00591138">
        <w:rPr>
          <w:rFonts w:ascii="Times New Roman" w:hAnsi="Times New Roman"/>
          <w:sz w:val="24"/>
          <w:szCs w:val="24"/>
          <w:lang w:val="en-US"/>
        </w:rPr>
        <w:t xml:space="preserve">nama, kuantitas, stok dan harga produk, hingga total pembayaran. Untuk melihat detail transaksi, pengguna dapat menekan tombol lihat detail transaksi dan sistem akan menampilkan halaman detail riwayat transaksi. </w:t>
      </w:r>
    </w:p>
    <w:p w14:paraId="4689F050" w14:textId="77777777" w:rsidR="00B9238A" w:rsidRPr="00591138" w:rsidRDefault="00B9238A" w:rsidP="00B9238A">
      <w:pPr>
        <w:spacing w:after="0" w:line="360" w:lineRule="auto"/>
        <w:ind w:firstLine="567"/>
        <w:jc w:val="both"/>
        <w:rPr>
          <w:rFonts w:ascii="Times New Roman" w:hAnsi="Times New Roman"/>
          <w:sz w:val="24"/>
          <w:szCs w:val="24"/>
          <w:lang w:val="en-US"/>
        </w:rPr>
      </w:pPr>
    </w:p>
    <w:p w14:paraId="34D5198F" w14:textId="77777777" w:rsidR="00B9238A"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noProof/>
          <w:sz w:val="24"/>
          <w:szCs w:val="24"/>
          <w:lang w:val="en-US"/>
        </w:rPr>
        <w:drawing>
          <wp:inline distT="0" distB="0" distL="0" distR="0" wp14:anchorId="7403C78F" wp14:editId="500BB75A">
            <wp:extent cx="5210175" cy="3735705"/>
            <wp:effectExtent l="0" t="0" r="9525" b="0"/>
            <wp:docPr id="73" name="Picture 7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10175" cy="3735705"/>
                    </a:xfrm>
                    <a:prstGeom prst="rect">
                      <a:avLst/>
                    </a:prstGeom>
                    <a:noFill/>
                    <a:ln>
                      <a:noFill/>
                    </a:ln>
                  </pic:spPr>
                </pic:pic>
              </a:graphicData>
            </a:graphic>
          </wp:inline>
        </w:drawing>
      </w:r>
    </w:p>
    <w:p w14:paraId="6E425D63" w14:textId="77777777" w:rsidR="00B9238A" w:rsidRPr="00591138" w:rsidRDefault="00B9238A" w:rsidP="00B9238A">
      <w:pPr>
        <w:pStyle w:val="Caption"/>
        <w:rPr>
          <w:szCs w:val="24"/>
          <w:lang w:val="en-US"/>
        </w:rPr>
      </w:pPr>
      <w:bookmarkStart w:id="33" w:name="_Toc98708363"/>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30</w:t>
      </w:r>
      <w:r>
        <w:fldChar w:fldCharType="end"/>
      </w:r>
      <w:r>
        <w:rPr>
          <w:noProof/>
          <w:lang w:val="en-ID"/>
        </w:rPr>
        <w:t xml:space="preserve"> </w:t>
      </w:r>
      <w:r w:rsidRPr="00F32FEA">
        <w:rPr>
          <w:noProof/>
          <w:lang w:val="en-ID"/>
        </w:rPr>
        <w:t xml:space="preserve">Tampilan </w:t>
      </w:r>
      <w:r>
        <w:rPr>
          <w:noProof/>
          <w:lang w:val="en-ID"/>
        </w:rPr>
        <w:t>Aplikasi Halaman Detail Pembelian Jika Belum Bayar (</w:t>
      </w:r>
      <w:r>
        <w:rPr>
          <w:i/>
          <w:iCs/>
          <w:noProof/>
          <w:lang w:val="en-ID"/>
        </w:rPr>
        <w:t>Customer</w:t>
      </w:r>
      <w:r>
        <w:rPr>
          <w:noProof/>
          <w:lang w:val="en-ID"/>
        </w:rPr>
        <w:t>)</w:t>
      </w:r>
      <w:bookmarkEnd w:id="33"/>
    </w:p>
    <w:p w14:paraId="03058206" w14:textId="77777777" w:rsidR="00B9238A" w:rsidRPr="00591138"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sz w:val="24"/>
          <w:szCs w:val="24"/>
          <w:lang w:val="en-US"/>
        </w:rPr>
        <w:t xml:space="preserve">Gambar diatas merupakan tampilan halaman detail pembelian jika </w:t>
      </w:r>
      <w:r w:rsidRPr="00591138">
        <w:rPr>
          <w:rFonts w:ascii="Times New Roman" w:hAnsi="Times New Roman"/>
          <w:i/>
          <w:iCs/>
          <w:sz w:val="24"/>
          <w:szCs w:val="24"/>
          <w:lang w:val="en-US"/>
        </w:rPr>
        <w:t>customer</w:t>
      </w:r>
      <w:r w:rsidRPr="00591138">
        <w:rPr>
          <w:rFonts w:ascii="Times New Roman" w:hAnsi="Times New Roman"/>
          <w:sz w:val="24"/>
          <w:szCs w:val="24"/>
          <w:lang w:val="en-US"/>
        </w:rPr>
        <w:t xml:space="preserve"> belum melakukan pembayaran. Pada halaman ini menampilkan status transaksi, tanggal pembelian,  info pengiriman berupa order id, kurir, berat, nomor resi, alamat penerima dan pengirim. Selain itu, juga terdapat detail produk seperti nama </w:t>
      </w:r>
      <w:r w:rsidRPr="00591138">
        <w:rPr>
          <w:rFonts w:ascii="Times New Roman" w:hAnsi="Times New Roman"/>
          <w:i/>
          <w:iCs/>
          <w:sz w:val="24"/>
          <w:szCs w:val="24"/>
          <w:lang w:val="en-US"/>
        </w:rPr>
        <w:t>supplier</w:t>
      </w:r>
      <w:r w:rsidRPr="00591138">
        <w:rPr>
          <w:rFonts w:ascii="Times New Roman" w:hAnsi="Times New Roman"/>
          <w:sz w:val="24"/>
          <w:szCs w:val="24"/>
          <w:lang w:val="en-US"/>
        </w:rPr>
        <w:t xml:space="preserve"> atau penjual produk, nama produk, kuantitas dan harga produk, dan juga terdapat total harga, ongkos kirim dan total keseluruhan pembayaran. Apabila pengguna ingin melakukan pembayaran, pengguna dapat menekan tombol bayar sekarang untuk menuju ke halaman pembayaran. Jika pengguna ingin membatalkan pesanan, pengguna dapat menekan tombol batalkan pesanan. </w:t>
      </w:r>
    </w:p>
    <w:p w14:paraId="0559D8C1" w14:textId="77777777" w:rsidR="00B9238A" w:rsidRPr="00591138" w:rsidRDefault="00B9238A" w:rsidP="00B9238A">
      <w:pPr>
        <w:spacing w:after="0" w:line="360" w:lineRule="auto"/>
        <w:ind w:firstLine="567"/>
        <w:jc w:val="both"/>
        <w:rPr>
          <w:rFonts w:ascii="Times New Roman" w:hAnsi="Times New Roman"/>
          <w:sz w:val="24"/>
          <w:szCs w:val="24"/>
          <w:lang w:val="en-US"/>
        </w:rPr>
      </w:pPr>
    </w:p>
    <w:p w14:paraId="62DD1CE9" w14:textId="77777777" w:rsidR="00B9238A" w:rsidRPr="0069695D"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noProof/>
          <w:sz w:val="24"/>
          <w:szCs w:val="24"/>
          <w:lang w:val="en-US"/>
        </w:rPr>
        <w:lastRenderedPageBreak/>
        <w:drawing>
          <wp:anchor distT="0" distB="0" distL="114300" distR="114300" simplePos="0" relativeHeight="251697152" behindDoc="0" locked="0" layoutInCell="1" allowOverlap="1" wp14:anchorId="6C85E204" wp14:editId="673CA9FD">
            <wp:simplePos x="0" y="0"/>
            <wp:positionH relativeFrom="margin">
              <wp:align>center</wp:align>
            </wp:positionH>
            <wp:positionV relativeFrom="paragraph">
              <wp:posOffset>428</wp:posOffset>
            </wp:positionV>
            <wp:extent cx="5060950" cy="3735705"/>
            <wp:effectExtent l="0" t="0" r="6350" b="0"/>
            <wp:wrapSquare wrapText="bothSides"/>
            <wp:docPr id="84" name="Picture 8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10;&#10;Description automatically generated"/>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2862"/>
                    <a:stretch/>
                  </pic:blipFill>
                  <pic:spPr bwMode="auto">
                    <a:xfrm>
                      <a:off x="0" y="0"/>
                      <a:ext cx="5061097" cy="3735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AAFB56" w14:textId="77777777" w:rsidR="00B9238A" w:rsidRPr="0069695D" w:rsidRDefault="00B9238A" w:rsidP="00B9238A">
      <w:pPr>
        <w:pStyle w:val="Caption"/>
        <w:rPr>
          <w:szCs w:val="24"/>
          <w:lang w:val="en-US"/>
        </w:rPr>
      </w:pPr>
      <w:bookmarkStart w:id="34" w:name="_Toc98708364"/>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31</w:t>
      </w:r>
      <w:r>
        <w:fldChar w:fldCharType="end"/>
      </w:r>
      <w:r>
        <w:rPr>
          <w:noProof/>
          <w:lang w:val="en-ID"/>
        </w:rPr>
        <w:t xml:space="preserve"> </w:t>
      </w:r>
      <w:r w:rsidRPr="00F32FEA">
        <w:rPr>
          <w:noProof/>
          <w:lang w:val="en-ID"/>
        </w:rPr>
        <w:t xml:space="preserve">Tampilan </w:t>
      </w:r>
      <w:r>
        <w:rPr>
          <w:noProof/>
          <w:lang w:val="en-ID"/>
        </w:rPr>
        <w:t>Aplikasi Halaman Detail Pembelian Jika Sudah Bayar, Dikemas, Dibatalkan atau Dikirim (</w:t>
      </w:r>
      <w:r>
        <w:rPr>
          <w:i/>
          <w:iCs/>
          <w:noProof/>
          <w:lang w:val="en-ID"/>
        </w:rPr>
        <w:t>Customer</w:t>
      </w:r>
      <w:r>
        <w:rPr>
          <w:noProof/>
          <w:lang w:val="en-ID"/>
        </w:rPr>
        <w:t>)</w:t>
      </w:r>
      <w:bookmarkEnd w:id="34"/>
    </w:p>
    <w:p w14:paraId="557907F4" w14:textId="77777777" w:rsidR="00B9238A" w:rsidRPr="0069695D" w:rsidRDefault="00B9238A" w:rsidP="00B9238A"/>
    <w:p w14:paraId="1F330332" w14:textId="77777777" w:rsidR="00B9238A" w:rsidRPr="00591138"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sz w:val="24"/>
          <w:szCs w:val="24"/>
          <w:lang w:val="en-US"/>
        </w:rPr>
        <w:t xml:space="preserve">Gambar diatas merupakan tampilan halaman detail pembelian jika </w:t>
      </w:r>
      <w:r w:rsidRPr="00591138">
        <w:rPr>
          <w:rFonts w:ascii="Times New Roman" w:hAnsi="Times New Roman"/>
          <w:i/>
          <w:iCs/>
          <w:sz w:val="24"/>
          <w:szCs w:val="24"/>
          <w:lang w:val="en-US"/>
        </w:rPr>
        <w:t>customer</w:t>
      </w:r>
      <w:r w:rsidRPr="00591138">
        <w:rPr>
          <w:rFonts w:ascii="Times New Roman" w:hAnsi="Times New Roman"/>
          <w:sz w:val="24"/>
          <w:szCs w:val="24"/>
          <w:lang w:val="en-US"/>
        </w:rPr>
        <w:t xml:space="preserve"> sudah melakukan pembayaran, produk telah dikemas, dibatalkan atau dikirim. Pada halaman ini menampilkan status transaksi, tanggal pembelian,  info pengiriman berupa order id, kurir, berat, nomor resi, alamat penerima dan pengirim. Selain itu, juga terdapat detail produk seperti nama </w:t>
      </w:r>
      <w:r w:rsidRPr="00591138">
        <w:rPr>
          <w:rFonts w:ascii="Times New Roman" w:hAnsi="Times New Roman"/>
          <w:i/>
          <w:iCs/>
          <w:sz w:val="24"/>
          <w:szCs w:val="24"/>
          <w:lang w:val="en-US"/>
        </w:rPr>
        <w:t>supplier</w:t>
      </w:r>
      <w:r w:rsidRPr="00591138">
        <w:rPr>
          <w:rFonts w:ascii="Times New Roman" w:hAnsi="Times New Roman"/>
          <w:sz w:val="24"/>
          <w:szCs w:val="24"/>
          <w:lang w:val="en-US"/>
        </w:rPr>
        <w:t xml:space="preserve"> atau penjual produk, nama produk, kuantitas dan harga produk, dan juga terdapat total harga, ongkos kirim dan total keseluruhan pembayaran. </w:t>
      </w:r>
      <w:r w:rsidRPr="00591138">
        <w:rPr>
          <w:rFonts w:ascii="Times New Roman" w:hAnsi="Times New Roman"/>
          <w:i/>
          <w:iCs/>
          <w:sz w:val="24"/>
          <w:szCs w:val="24"/>
          <w:lang w:val="en-US"/>
        </w:rPr>
        <w:t>Customer</w:t>
      </w:r>
      <w:r w:rsidRPr="00591138">
        <w:rPr>
          <w:rFonts w:ascii="Times New Roman" w:hAnsi="Times New Roman"/>
          <w:sz w:val="24"/>
          <w:szCs w:val="24"/>
          <w:lang w:val="en-US"/>
        </w:rPr>
        <w:t xml:space="preserve"> tidak dapat membatalkan transaksi dengan status sudah bayar, dikemas, ataupun dikirim, sehingga pada halaman ini tidak memiliki tombol batalkan pesanan. </w:t>
      </w:r>
    </w:p>
    <w:p w14:paraId="030E49B1" w14:textId="77777777" w:rsidR="00B9238A" w:rsidRPr="00591138" w:rsidRDefault="00B9238A" w:rsidP="00B9238A">
      <w:pPr>
        <w:spacing w:after="0" w:line="360" w:lineRule="auto"/>
        <w:ind w:firstLine="567"/>
        <w:jc w:val="both"/>
        <w:rPr>
          <w:rFonts w:ascii="Times New Roman" w:hAnsi="Times New Roman"/>
          <w:sz w:val="24"/>
          <w:szCs w:val="24"/>
          <w:lang w:val="en-US"/>
        </w:rPr>
      </w:pPr>
    </w:p>
    <w:p w14:paraId="562DCB70" w14:textId="77777777" w:rsidR="00B9238A" w:rsidRPr="00631A5C"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noProof/>
          <w:sz w:val="24"/>
          <w:szCs w:val="24"/>
          <w:lang w:val="en-US"/>
        </w:rPr>
        <w:lastRenderedPageBreak/>
        <w:drawing>
          <wp:inline distT="0" distB="0" distL="0" distR="0" wp14:anchorId="1D52368A" wp14:editId="7603079F">
            <wp:extent cx="5210175" cy="4061460"/>
            <wp:effectExtent l="0" t="0" r="9525" b="0"/>
            <wp:docPr id="83" name="Picture 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10175" cy="4061460"/>
                    </a:xfrm>
                    <a:prstGeom prst="rect">
                      <a:avLst/>
                    </a:prstGeom>
                    <a:noFill/>
                    <a:ln>
                      <a:noFill/>
                    </a:ln>
                  </pic:spPr>
                </pic:pic>
              </a:graphicData>
            </a:graphic>
          </wp:inline>
        </w:drawing>
      </w:r>
    </w:p>
    <w:p w14:paraId="35E2741D" w14:textId="77777777" w:rsidR="00B9238A" w:rsidRPr="00631A5C" w:rsidRDefault="00B9238A" w:rsidP="00B9238A">
      <w:pPr>
        <w:pStyle w:val="Caption"/>
        <w:rPr>
          <w:szCs w:val="24"/>
          <w:lang w:val="en-US"/>
        </w:rPr>
      </w:pPr>
      <w:bookmarkStart w:id="35" w:name="_Toc98708365"/>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32</w:t>
      </w:r>
      <w:r>
        <w:fldChar w:fldCharType="end"/>
      </w:r>
      <w:r>
        <w:rPr>
          <w:noProof/>
          <w:lang w:val="en-ID"/>
        </w:rPr>
        <w:t xml:space="preserve"> </w:t>
      </w:r>
      <w:r w:rsidRPr="00F32FEA">
        <w:rPr>
          <w:noProof/>
          <w:lang w:val="en-ID"/>
        </w:rPr>
        <w:t xml:space="preserve">Tampilan </w:t>
      </w:r>
      <w:r>
        <w:rPr>
          <w:noProof/>
          <w:lang w:val="en-ID"/>
        </w:rPr>
        <w:t>Aplikasi Halaman Detail Pembelian Jika Selesai (</w:t>
      </w:r>
      <w:r>
        <w:rPr>
          <w:i/>
          <w:iCs/>
          <w:noProof/>
          <w:lang w:val="en-ID"/>
        </w:rPr>
        <w:t>Customer</w:t>
      </w:r>
      <w:r>
        <w:rPr>
          <w:noProof/>
          <w:lang w:val="en-ID"/>
        </w:rPr>
        <w:t>)</w:t>
      </w:r>
      <w:bookmarkEnd w:id="35"/>
    </w:p>
    <w:p w14:paraId="4B8D40A5" w14:textId="77777777" w:rsidR="00B9238A" w:rsidRPr="00591138"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sz w:val="24"/>
          <w:szCs w:val="24"/>
          <w:lang w:val="en-US"/>
        </w:rPr>
        <w:t xml:space="preserve">Gambar diatas merupakan tampilan halaman detail pembelian jika </w:t>
      </w:r>
      <w:r w:rsidRPr="00591138">
        <w:rPr>
          <w:rFonts w:ascii="Times New Roman" w:hAnsi="Times New Roman"/>
          <w:i/>
          <w:iCs/>
          <w:sz w:val="24"/>
          <w:szCs w:val="24"/>
          <w:lang w:val="en-US"/>
        </w:rPr>
        <w:t>customer</w:t>
      </w:r>
      <w:r w:rsidRPr="00591138">
        <w:rPr>
          <w:rFonts w:ascii="Times New Roman" w:hAnsi="Times New Roman"/>
          <w:sz w:val="24"/>
          <w:szCs w:val="24"/>
          <w:lang w:val="en-US"/>
        </w:rPr>
        <w:t xml:space="preserve"> sudah melakukan pembayaran, produk telah dikemas, dibatalkan atau dikirim. Pada halaman ini menampilkan status transaksi, tanggal pembelian,  info pengiriman berupa order id, kurir, berat, nomor resi, alamat penerima dan pengirim. Selain itu, juga terdapat detail produk seperti nama </w:t>
      </w:r>
      <w:r w:rsidRPr="00591138">
        <w:rPr>
          <w:rFonts w:ascii="Times New Roman" w:hAnsi="Times New Roman"/>
          <w:i/>
          <w:iCs/>
          <w:sz w:val="24"/>
          <w:szCs w:val="24"/>
          <w:lang w:val="en-US"/>
        </w:rPr>
        <w:t>supplier</w:t>
      </w:r>
      <w:r w:rsidRPr="00591138">
        <w:rPr>
          <w:rFonts w:ascii="Times New Roman" w:hAnsi="Times New Roman"/>
          <w:sz w:val="24"/>
          <w:szCs w:val="24"/>
          <w:lang w:val="en-US"/>
        </w:rPr>
        <w:t xml:space="preserve"> atau penjual produk, nama produk, kuantitas dan harga produk, dan juga terdapat total harga, ongkos kirim dan total keseluruhan pembayaran. </w:t>
      </w:r>
      <w:r w:rsidRPr="00591138">
        <w:rPr>
          <w:rFonts w:ascii="Times New Roman" w:hAnsi="Times New Roman"/>
          <w:i/>
          <w:iCs/>
          <w:sz w:val="24"/>
          <w:szCs w:val="24"/>
          <w:lang w:val="en-US"/>
        </w:rPr>
        <w:t>Customer</w:t>
      </w:r>
      <w:r w:rsidRPr="00591138">
        <w:rPr>
          <w:rFonts w:ascii="Times New Roman" w:hAnsi="Times New Roman"/>
          <w:sz w:val="24"/>
          <w:szCs w:val="24"/>
          <w:lang w:val="en-US"/>
        </w:rPr>
        <w:t xml:space="preserve"> dapat memberikan penilaian dan ulasan produk yang dibeli dengan menekan tombol beri penilaian untuk menuju ke halaman ulasan produk.</w:t>
      </w:r>
    </w:p>
    <w:p w14:paraId="04F5D80E" w14:textId="77777777" w:rsidR="00B9238A" w:rsidRPr="00591138" w:rsidRDefault="00B9238A" w:rsidP="00B9238A">
      <w:pPr>
        <w:spacing w:after="0" w:line="360" w:lineRule="auto"/>
        <w:ind w:firstLine="567"/>
        <w:jc w:val="both"/>
        <w:rPr>
          <w:rFonts w:ascii="Times New Roman" w:hAnsi="Times New Roman"/>
          <w:sz w:val="24"/>
          <w:szCs w:val="24"/>
          <w:lang w:val="en-US"/>
        </w:rPr>
      </w:pPr>
    </w:p>
    <w:p w14:paraId="666E49F4" w14:textId="77777777" w:rsidR="00B9238A" w:rsidRPr="00631A5C"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noProof/>
          <w:sz w:val="24"/>
          <w:szCs w:val="24"/>
          <w:lang w:val="en-US"/>
        </w:rPr>
        <w:lastRenderedPageBreak/>
        <w:drawing>
          <wp:anchor distT="0" distB="0" distL="114300" distR="114300" simplePos="0" relativeHeight="251685888" behindDoc="0" locked="0" layoutInCell="1" allowOverlap="1" wp14:anchorId="6D486781" wp14:editId="0DB7ACBD">
            <wp:simplePos x="0" y="0"/>
            <wp:positionH relativeFrom="margin">
              <wp:align>center</wp:align>
            </wp:positionH>
            <wp:positionV relativeFrom="paragraph">
              <wp:posOffset>2322</wp:posOffset>
            </wp:positionV>
            <wp:extent cx="5212715" cy="4810760"/>
            <wp:effectExtent l="0" t="0" r="6985" b="8890"/>
            <wp:wrapTopAndBottom/>
            <wp:docPr id="72" name="Picture 7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 tabl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12715" cy="4810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1810AD" w14:textId="77777777" w:rsidR="00B9238A" w:rsidRPr="00631A5C" w:rsidRDefault="00B9238A" w:rsidP="00B9238A">
      <w:pPr>
        <w:pStyle w:val="Caption"/>
        <w:rPr>
          <w:szCs w:val="24"/>
          <w:lang w:val="en-US"/>
        </w:rPr>
      </w:pPr>
      <w:bookmarkStart w:id="36" w:name="_Toc98708366"/>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33</w:t>
      </w:r>
      <w:r>
        <w:fldChar w:fldCharType="end"/>
      </w:r>
      <w:r>
        <w:rPr>
          <w:noProof/>
          <w:lang w:val="en-ID"/>
        </w:rPr>
        <w:t xml:space="preserve"> </w:t>
      </w:r>
      <w:r w:rsidRPr="00F32FEA">
        <w:rPr>
          <w:noProof/>
          <w:lang w:val="en-ID"/>
        </w:rPr>
        <w:t xml:space="preserve">Tampilan </w:t>
      </w:r>
      <w:r>
        <w:rPr>
          <w:noProof/>
          <w:lang w:val="en-ID"/>
        </w:rPr>
        <w:t>Aplikasi Halaman Manajemen Akun (Admin)</w:t>
      </w:r>
      <w:bookmarkEnd w:id="36"/>
    </w:p>
    <w:p w14:paraId="26447A11" w14:textId="77777777" w:rsidR="00B9238A" w:rsidRPr="00591138"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sz w:val="24"/>
          <w:szCs w:val="24"/>
          <w:lang w:val="en-US"/>
        </w:rPr>
        <w:t>Gambar diatas merupakan tampilan dari halaman manajemen akun oleh admin. Pada halaman ini, admin dapat menonaktifkan akun, melihat list pengguna baik peran</w:t>
      </w:r>
      <w:r w:rsidRPr="00591138">
        <w:rPr>
          <w:rFonts w:ascii="Times New Roman" w:hAnsi="Times New Roman"/>
          <w:i/>
          <w:iCs/>
          <w:sz w:val="24"/>
          <w:szCs w:val="24"/>
          <w:lang w:val="en-US"/>
        </w:rPr>
        <w:t xml:space="preserve"> customer </w:t>
      </w:r>
      <w:r w:rsidRPr="00591138">
        <w:rPr>
          <w:rFonts w:ascii="Times New Roman" w:hAnsi="Times New Roman"/>
          <w:sz w:val="24"/>
          <w:szCs w:val="24"/>
          <w:lang w:val="en-US"/>
        </w:rPr>
        <w:t>maupun</w:t>
      </w:r>
      <w:r w:rsidRPr="00591138">
        <w:rPr>
          <w:rFonts w:ascii="Times New Roman" w:hAnsi="Times New Roman"/>
          <w:i/>
          <w:iCs/>
          <w:sz w:val="24"/>
          <w:szCs w:val="24"/>
          <w:lang w:val="en-US"/>
        </w:rPr>
        <w:t xml:space="preserve"> supplier</w:t>
      </w:r>
      <w:r w:rsidRPr="00591138">
        <w:rPr>
          <w:rFonts w:ascii="Times New Roman" w:hAnsi="Times New Roman"/>
          <w:sz w:val="24"/>
          <w:szCs w:val="24"/>
          <w:lang w:val="en-US"/>
        </w:rPr>
        <w:t xml:space="preserve"> dan juga dapat menambahkan akun dengan menekan tombol tambah akun untuk menuju ke halaman tambah akun </w:t>
      </w:r>
      <w:r w:rsidRPr="00591138">
        <w:rPr>
          <w:rFonts w:ascii="Times New Roman" w:hAnsi="Times New Roman"/>
          <w:i/>
          <w:iCs/>
          <w:sz w:val="24"/>
          <w:szCs w:val="24"/>
          <w:lang w:val="en-US"/>
        </w:rPr>
        <w:t>supplier</w:t>
      </w:r>
      <w:r w:rsidRPr="00591138">
        <w:rPr>
          <w:rFonts w:ascii="Times New Roman" w:hAnsi="Times New Roman"/>
          <w:sz w:val="24"/>
          <w:szCs w:val="24"/>
          <w:lang w:val="en-US"/>
        </w:rPr>
        <w:t xml:space="preserve">. Halaman ini juga memiliki </w:t>
      </w:r>
      <w:r w:rsidRPr="00591138">
        <w:rPr>
          <w:rFonts w:ascii="Times New Roman" w:hAnsi="Times New Roman"/>
          <w:i/>
          <w:iCs/>
          <w:sz w:val="24"/>
          <w:szCs w:val="24"/>
          <w:lang w:val="en-US"/>
        </w:rPr>
        <w:t>filtering</w:t>
      </w:r>
      <w:r w:rsidRPr="00591138">
        <w:rPr>
          <w:rFonts w:ascii="Times New Roman" w:hAnsi="Times New Roman"/>
          <w:sz w:val="24"/>
          <w:szCs w:val="24"/>
          <w:lang w:val="en-US"/>
        </w:rPr>
        <w:t xml:space="preserve"> nama, peran dan juga dapat diurutkan sesuai abjad. Pada tabel akun tersebut berisi nama akun, peran dan tanggal pembuatan akun, alamat, nomor telepon, email, dan status keaktifan akun. Untuk menonaktifkan akun, admin dapat menekan ikon sampah pada kolom atur. Kemudian sistem akan menampilkan </w:t>
      </w:r>
      <w:r w:rsidRPr="00591138">
        <w:rPr>
          <w:rFonts w:ascii="Times New Roman" w:hAnsi="Times New Roman"/>
          <w:i/>
          <w:iCs/>
          <w:sz w:val="24"/>
          <w:szCs w:val="24"/>
          <w:lang w:val="en-US"/>
        </w:rPr>
        <w:t xml:space="preserve">pop up </w:t>
      </w:r>
      <w:r w:rsidRPr="00591138">
        <w:rPr>
          <w:rFonts w:ascii="Times New Roman" w:hAnsi="Times New Roman"/>
          <w:sz w:val="24"/>
          <w:szCs w:val="24"/>
          <w:lang w:val="en-US"/>
        </w:rPr>
        <w:t xml:space="preserve">konfirmasi nonaktifkan akun. Apabila admin ingin mengaktifkan kembali akun, admin dapat menekan tombol </w:t>
      </w:r>
      <w:r w:rsidRPr="00591138">
        <w:rPr>
          <w:rFonts w:ascii="Times New Roman" w:hAnsi="Times New Roman"/>
          <w:i/>
          <w:iCs/>
          <w:sz w:val="24"/>
          <w:szCs w:val="24"/>
          <w:lang w:val="en-US"/>
        </w:rPr>
        <w:t>undo</w:t>
      </w:r>
      <w:r w:rsidRPr="00591138">
        <w:rPr>
          <w:rFonts w:ascii="Times New Roman" w:hAnsi="Times New Roman"/>
          <w:sz w:val="24"/>
          <w:szCs w:val="24"/>
          <w:lang w:val="en-US"/>
        </w:rPr>
        <w:t xml:space="preserve"> pada kolom atur dan sistem akan menampilkan </w:t>
      </w:r>
      <w:r w:rsidRPr="00591138">
        <w:rPr>
          <w:rFonts w:ascii="Times New Roman" w:hAnsi="Times New Roman"/>
          <w:i/>
          <w:iCs/>
          <w:sz w:val="24"/>
          <w:szCs w:val="24"/>
          <w:lang w:val="en-US"/>
        </w:rPr>
        <w:t xml:space="preserve">pop up </w:t>
      </w:r>
      <w:r w:rsidRPr="00591138">
        <w:rPr>
          <w:rFonts w:ascii="Times New Roman" w:hAnsi="Times New Roman"/>
          <w:sz w:val="24"/>
          <w:szCs w:val="24"/>
          <w:lang w:val="en-US"/>
        </w:rPr>
        <w:t>konfirmasi aktifkan kembali akun.</w:t>
      </w:r>
    </w:p>
    <w:p w14:paraId="2C0BA103" w14:textId="77777777" w:rsidR="00B9238A" w:rsidRPr="00591138" w:rsidRDefault="00B9238A" w:rsidP="00B9238A">
      <w:pPr>
        <w:spacing w:after="0" w:line="360" w:lineRule="auto"/>
        <w:ind w:firstLine="567"/>
        <w:jc w:val="both"/>
        <w:rPr>
          <w:rFonts w:ascii="Times New Roman" w:hAnsi="Times New Roman"/>
          <w:sz w:val="24"/>
          <w:szCs w:val="24"/>
          <w:lang w:val="en-US"/>
        </w:rPr>
      </w:pPr>
    </w:p>
    <w:p w14:paraId="326DFF95" w14:textId="77777777" w:rsidR="00B9238A" w:rsidRPr="00631A5C"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noProof/>
          <w:sz w:val="24"/>
          <w:szCs w:val="24"/>
          <w:lang w:val="en-US"/>
        </w:rPr>
        <w:lastRenderedPageBreak/>
        <w:drawing>
          <wp:anchor distT="0" distB="0" distL="114300" distR="114300" simplePos="0" relativeHeight="251691008" behindDoc="0" locked="0" layoutInCell="1" allowOverlap="1" wp14:anchorId="5A6A7F4A" wp14:editId="42A20F4D">
            <wp:simplePos x="0" y="0"/>
            <wp:positionH relativeFrom="margin">
              <wp:align>center</wp:align>
            </wp:positionH>
            <wp:positionV relativeFrom="paragraph">
              <wp:posOffset>2322</wp:posOffset>
            </wp:positionV>
            <wp:extent cx="5125299" cy="4810760"/>
            <wp:effectExtent l="0" t="0" r="0" b="8890"/>
            <wp:wrapTopAndBottom/>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1677"/>
                    <a:stretch/>
                  </pic:blipFill>
                  <pic:spPr bwMode="auto">
                    <a:xfrm>
                      <a:off x="0" y="0"/>
                      <a:ext cx="5125299" cy="4810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F2C56E" w14:textId="77777777" w:rsidR="00B9238A" w:rsidRPr="00631A5C" w:rsidRDefault="00B9238A" w:rsidP="00B9238A">
      <w:pPr>
        <w:pStyle w:val="Caption"/>
        <w:rPr>
          <w:szCs w:val="24"/>
          <w:lang w:val="en-US"/>
        </w:rPr>
      </w:pPr>
      <w:bookmarkStart w:id="37" w:name="_Toc98708367"/>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34</w:t>
      </w:r>
      <w:r>
        <w:fldChar w:fldCharType="end"/>
      </w:r>
      <w:r>
        <w:rPr>
          <w:noProof/>
          <w:lang w:val="en-ID"/>
        </w:rPr>
        <w:t xml:space="preserve"> </w:t>
      </w:r>
      <w:r w:rsidRPr="00F32FEA">
        <w:rPr>
          <w:noProof/>
          <w:lang w:val="en-ID"/>
        </w:rPr>
        <w:t xml:space="preserve">Tampilan </w:t>
      </w:r>
      <w:r>
        <w:rPr>
          <w:noProof/>
          <w:lang w:val="en-ID"/>
        </w:rPr>
        <w:t>Aplikasi Halaman Manajemen Produk oleh Admin</w:t>
      </w:r>
      <w:bookmarkEnd w:id="37"/>
    </w:p>
    <w:p w14:paraId="3C8CDFAF" w14:textId="77777777" w:rsidR="00B9238A" w:rsidRPr="00591138"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sz w:val="24"/>
          <w:szCs w:val="24"/>
          <w:lang w:val="en-US"/>
        </w:rPr>
        <w:t>Gambar diatas merupakan tampilan dari halaman manajemen produk oleh admin. Pada halaman ini, admin dapat menonaktifkan produk, melihat list produk dari seluruh</w:t>
      </w:r>
      <w:r w:rsidRPr="00591138">
        <w:rPr>
          <w:rFonts w:ascii="Times New Roman" w:hAnsi="Times New Roman"/>
          <w:i/>
          <w:iCs/>
          <w:sz w:val="24"/>
          <w:szCs w:val="24"/>
          <w:lang w:val="en-US"/>
        </w:rPr>
        <w:t xml:space="preserve"> supplier</w:t>
      </w:r>
      <w:r w:rsidRPr="00591138">
        <w:rPr>
          <w:rFonts w:ascii="Times New Roman" w:hAnsi="Times New Roman"/>
          <w:sz w:val="24"/>
          <w:szCs w:val="24"/>
          <w:lang w:val="en-US"/>
        </w:rPr>
        <w:t xml:space="preserve">. Halaman ini juga memiliki </w:t>
      </w:r>
      <w:r w:rsidRPr="00591138">
        <w:rPr>
          <w:rFonts w:ascii="Times New Roman" w:hAnsi="Times New Roman"/>
          <w:i/>
          <w:iCs/>
          <w:sz w:val="24"/>
          <w:szCs w:val="24"/>
          <w:lang w:val="en-US"/>
        </w:rPr>
        <w:t>filtering</w:t>
      </w:r>
      <w:r w:rsidRPr="00591138">
        <w:rPr>
          <w:rFonts w:ascii="Times New Roman" w:hAnsi="Times New Roman"/>
          <w:sz w:val="24"/>
          <w:szCs w:val="24"/>
          <w:lang w:val="en-US"/>
        </w:rPr>
        <w:t xml:space="preserve"> nama, kategori produk dan juga dapat diurutkan sesuai abjad. Pada tabel akun tersebut berisi nama produk, deskripsi singkat dan tanggal pembuatan produk, penilaian, jumlah produk terjual, harga, stok dan status keaktifan produk. Untuk menonaktifkan produk, admin dapat menekan ikon sampah pada kolom atur. Kemudian sistem akan menampilkan </w:t>
      </w:r>
      <w:r w:rsidRPr="00591138">
        <w:rPr>
          <w:rFonts w:ascii="Times New Roman" w:hAnsi="Times New Roman"/>
          <w:i/>
          <w:iCs/>
          <w:sz w:val="24"/>
          <w:szCs w:val="24"/>
          <w:lang w:val="en-US"/>
        </w:rPr>
        <w:t xml:space="preserve">pop up </w:t>
      </w:r>
      <w:r w:rsidRPr="00591138">
        <w:rPr>
          <w:rFonts w:ascii="Times New Roman" w:hAnsi="Times New Roman"/>
          <w:sz w:val="24"/>
          <w:szCs w:val="24"/>
          <w:lang w:val="en-US"/>
        </w:rPr>
        <w:t xml:space="preserve">konfirmasi nonaktifkan produk. Apabila admin ingin mengaktifkan kembali produk, admin dapat menekan tombol </w:t>
      </w:r>
      <w:r w:rsidRPr="00591138">
        <w:rPr>
          <w:rFonts w:ascii="Times New Roman" w:hAnsi="Times New Roman"/>
          <w:i/>
          <w:iCs/>
          <w:sz w:val="24"/>
          <w:szCs w:val="24"/>
          <w:lang w:val="en-US"/>
        </w:rPr>
        <w:t>undo</w:t>
      </w:r>
      <w:r w:rsidRPr="00591138">
        <w:rPr>
          <w:rFonts w:ascii="Times New Roman" w:hAnsi="Times New Roman"/>
          <w:sz w:val="24"/>
          <w:szCs w:val="24"/>
          <w:lang w:val="en-US"/>
        </w:rPr>
        <w:t xml:space="preserve"> pada kolom atur dan sistem akan menampilkan </w:t>
      </w:r>
      <w:r w:rsidRPr="00591138">
        <w:rPr>
          <w:rFonts w:ascii="Times New Roman" w:hAnsi="Times New Roman"/>
          <w:i/>
          <w:iCs/>
          <w:sz w:val="24"/>
          <w:szCs w:val="24"/>
          <w:lang w:val="en-US"/>
        </w:rPr>
        <w:t xml:space="preserve">pop up </w:t>
      </w:r>
      <w:r w:rsidRPr="00591138">
        <w:rPr>
          <w:rFonts w:ascii="Times New Roman" w:hAnsi="Times New Roman"/>
          <w:sz w:val="24"/>
          <w:szCs w:val="24"/>
          <w:lang w:val="en-US"/>
        </w:rPr>
        <w:t>konfirmasi aktifkan kembali produk.</w:t>
      </w:r>
    </w:p>
    <w:p w14:paraId="036E046F" w14:textId="77777777" w:rsidR="00B9238A" w:rsidRPr="00631A5C"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noProof/>
          <w:sz w:val="24"/>
          <w:szCs w:val="24"/>
          <w:lang w:val="en-US"/>
        </w:rPr>
        <w:lastRenderedPageBreak/>
        <w:drawing>
          <wp:anchor distT="0" distB="0" distL="114300" distR="114300" simplePos="0" relativeHeight="251682816" behindDoc="0" locked="0" layoutInCell="1" allowOverlap="1" wp14:anchorId="5E31D982" wp14:editId="39723694">
            <wp:simplePos x="0" y="0"/>
            <wp:positionH relativeFrom="margin">
              <wp:align>center</wp:align>
            </wp:positionH>
            <wp:positionV relativeFrom="paragraph">
              <wp:posOffset>396</wp:posOffset>
            </wp:positionV>
            <wp:extent cx="5212715" cy="2073275"/>
            <wp:effectExtent l="0" t="0" r="6985" b="3175"/>
            <wp:wrapTopAndBottom/>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12715" cy="207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ACD138" w14:textId="77777777" w:rsidR="00B9238A" w:rsidRPr="00631A5C" w:rsidRDefault="00B9238A" w:rsidP="00B9238A">
      <w:pPr>
        <w:pStyle w:val="Caption"/>
        <w:rPr>
          <w:szCs w:val="24"/>
          <w:lang w:val="en-US"/>
        </w:rPr>
      </w:pPr>
      <w:bookmarkStart w:id="38" w:name="_Toc98708368"/>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35</w:t>
      </w:r>
      <w:r>
        <w:fldChar w:fldCharType="end"/>
      </w:r>
      <w:r>
        <w:rPr>
          <w:noProof/>
          <w:lang w:val="en-ID"/>
        </w:rPr>
        <w:t xml:space="preserve"> </w:t>
      </w:r>
      <w:r w:rsidRPr="00F32FEA">
        <w:rPr>
          <w:noProof/>
          <w:lang w:val="en-ID"/>
        </w:rPr>
        <w:t xml:space="preserve">Tampilan </w:t>
      </w:r>
      <w:r>
        <w:rPr>
          <w:noProof/>
          <w:lang w:val="en-ID"/>
        </w:rPr>
        <w:t>Aplikasi Halaman Manajemen Artikel oleh Admin</w:t>
      </w:r>
      <w:bookmarkEnd w:id="38"/>
    </w:p>
    <w:p w14:paraId="36E32258" w14:textId="77777777" w:rsidR="00B9238A" w:rsidRPr="00591138"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sz w:val="24"/>
          <w:szCs w:val="24"/>
          <w:lang w:val="en-US"/>
        </w:rPr>
        <w:t xml:space="preserve">Gambar diatas merupakan tampilan dari halaman manajemen artikel oleh admin. Pada halaman ini, admin dapat menonaktifkan artikel, melihat list artikel dari seluruh pengguna dan juga dapat menambahkan artikel dengan menekan tombol tambah artikel untuk menuju ke halaman tambah artikel. Halaman ini juga memiliki </w:t>
      </w:r>
      <w:r w:rsidRPr="00591138">
        <w:rPr>
          <w:rFonts w:ascii="Times New Roman" w:hAnsi="Times New Roman"/>
          <w:i/>
          <w:iCs/>
          <w:sz w:val="24"/>
          <w:szCs w:val="24"/>
          <w:lang w:val="en-US"/>
        </w:rPr>
        <w:t>filtering</w:t>
      </w:r>
      <w:r w:rsidRPr="00591138">
        <w:rPr>
          <w:rFonts w:ascii="Times New Roman" w:hAnsi="Times New Roman"/>
          <w:sz w:val="24"/>
          <w:szCs w:val="24"/>
          <w:lang w:val="en-US"/>
        </w:rPr>
        <w:t xml:space="preserve"> judul, kategori dan juga dapat diurutkan sesuai abjad. Pada tabel artikel tersebut berisi judul, tanggal pembuatan artikel, jumlah klik yang dilakukan pengguna, cuplikan isi artikel, kategori, dan status keaktifan artikel. Untuk menonaktifkan artikel, admin dapat menekan ikon sampah pada kolom atur. Kemudian sistem akan menampilkan </w:t>
      </w:r>
      <w:r w:rsidRPr="00591138">
        <w:rPr>
          <w:rFonts w:ascii="Times New Roman" w:hAnsi="Times New Roman"/>
          <w:i/>
          <w:iCs/>
          <w:sz w:val="24"/>
          <w:szCs w:val="24"/>
          <w:lang w:val="en-US"/>
        </w:rPr>
        <w:t xml:space="preserve">pop up </w:t>
      </w:r>
      <w:r w:rsidRPr="00591138">
        <w:rPr>
          <w:rFonts w:ascii="Times New Roman" w:hAnsi="Times New Roman"/>
          <w:sz w:val="24"/>
          <w:szCs w:val="24"/>
          <w:lang w:val="en-US"/>
        </w:rPr>
        <w:t xml:space="preserve">konfirmasi nonaktifkan artikel. Apabila admin ingin mengaktifkan kembali artikel, admin dapat menekan tombol </w:t>
      </w:r>
      <w:r w:rsidRPr="00591138">
        <w:rPr>
          <w:rFonts w:ascii="Times New Roman" w:hAnsi="Times New Roman"/>
          <w:i/>
          <w:iCs/>
          <w:sz w:val="24"/>
          <w:szCs w:val="24"/>
          <w:lang w:val="en-US"/>
        </w:rPr>
        <w:t>undo</w:t>
      </w:r>
      <w:r w:rsidRPr="00591138">
        <w:rPr>
          <w:rFonts w:ascii="Times New Roman" w:hAnsi="Times New Roman"/>
          <w:sz w:val="24"/>
          <w:szCs w:val="24"/>
          <w:lang w:val="en-US"/>
        </w:rPr>
        <w:t xml:space="preserve"> pada kolom atur dan sistem akan menampilkan </w:t>
      </w:r>
      <w:r w:rsidRPr="00591138">
        <w:rPr>
          <w:rFonts w:ascii="Times New Roman" w:hAnsi="Times New Roman"/>
          <w:i/>
          <w:iCs/>
          <w:sz w:val="24"/>
          <w:szCs w:val="24"/>
          <w:lang w:val="en-US"/>
        </w:rPr>
        <w:t xml:space="preserve">pop up </w:t>
      </w:r>
      <w:r w:rsidRPr="00591138">
        <w:rPr>
          <w:rFonts w:ascii="Times New Roman" w:hAnsi="Times New Roman"/>
          <w:sz w:val="24"/>
          <w:szCs w:val="24"/>
          <w:lang w:val="en-US"/>
        </w:rPr>
        <w:t xml:space="preserve">konfirmasi aktifkan kembali artikel. Admin juga dapat mengubah artikel yang admin buat dengan menekan ikon </w:t>
      </w:r>
      <w:r w:rsidRPr="00591138">
        <w:rPr>
          <w:rFonts w:ascii="Times New Roman" w:hAnsi="Times New Roman"/>
          <w:i/>
          <w:iCs/>
          <w:sz w:val="24"/>
          <w:szCs w:val="24"/>
          <w:lang w:val="en-US"/>
        </w:rPr>
        <w:t xml:space="preserve">edit </w:t>
      </w:r>
      <w:r w:rsidRPr="00591138">
        <w:rPr>
          <w:rFonts w:ascii="Times New Roman" w:hAnsi="Times New Roman"/>
          <w:sz w:val="24"/>
          <w:szCs w:val="24"/>
          <w:lang w:val="en-US"/>
        </w:rPr>
        <w:t>pada kolom atur untuk menuju ke halaman ubah artikel.</w:t>
      </w:r>
    </w:p>
    <w:p w14:paraId="42A94B02" w14:textId="77777777" w:rsidR="00B9238A" w:rsidRPr="00591138" w:rsidRDefault="00B9238A" w:rsidP="00B9238A">
      <w:pPr>
        <w:spacing w:after="0" w:line="360" w:lineRule="auto"/>
        <w:ind w:firstLine="567"/>
        <w:jc w:val="both"/>
        <w:rPr>
          <w:rFonts w:ascii="Times New Roman" w:hAnsi="Times New Roman"/>
          <w:noProof/>
          <w:sz w:val="24"/>
          <w:szCs w:val="24"/>
          <w:lang w:val="en-US"/>
        </w:rPr>
      </w:pPr>
    </w:p>
    <w:p w14:paraId="73AF58AD" w14:textId="77777777" w:rsidR="00B9238A" w:rsidRPr="00631A5C"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noProof/>
          <w:sz w:val="24"/>
          <w:szCs w:val="24"/>
          <w:lang w:val="en-US"/>
        </w:rPr>
        <w:lastRenderedPageBreak/>
        <w:drawing>
          <wp:anchor distT="0" distB="0" distL="114300" distR="114300" simplePos="0" relativeHeight="251692032" behindDoc="0" locked="0" layoutInCell="1" allowOverlap="1" wp14:anchorId="6DA4AA3F" wp14:editId="612434F6">
            <wp:simplePos x="0" y="0"/>
            <wp:positionH relativeFrom="margin">
              <wp:align>center</wp:align>
            </wp:positionH>
            <wp:positionV relativeFrom="paragraph">
              <wp:posOffset>2322</wp:posOffset>
            </wp:positionV>
            <wp:extent cx="5113651" cy="4810760"/>
            <wp:effectExtent l="0" t="0" r="0" b="8890"/>
            <wp:wrapTopAndBottom/>
            <wp:docPr id="81" name="Picture 8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email&#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1901"/>
                    <a:stretch/>
                  </pic:blipFill>
                  <pic:spPr bwMode="auto">
                    <a:xfrm>
                      <a:off x="0" y="0"/>
                      <a:ext cx="5113651" cy="4810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E9D398" w14:textId="77777777" w:rsidR="00B9238A" w:rsidRPr="004C3794" w:rsidRDefault="00B9238A" w:rsidP="00B9238A">
      <w:pPr>
        <w:pStyle w:val="Caption"/>
        <w:rPr>
          <w:szCs w:val="24"/>
          <w:lang w:val="en-US"/>
        </w:rPr>
      </w:pPr>
      <w:bookmarkStart w:id="39" w:name="_Toc98708369"/>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36</w:t>
      </w:r>
      <w:r>
        <w:fldChar w:fldCharType="end"/>
      </w:r>
      <w:r>
        <w:rPr>
          <w:noProof/>
          <w:lang w:val="en-ID"/>
        </w:rPr>
        <w:t xml:space="preserve"> </w:t>
      </w:r>
      <w:r w:rsidRPr="00F32FEA">
        <w:rPr>
          <w:noProof/>
          <w:lang w:val="en-ID"/>
        </w:rPr>
        <w:t xml:space="preserve">Tampilan </w:t>
      </w:r>
      <w:r>
        <w:rPr>
          <w:noProof/>
          <w:lang w:val="en-ID"/>
        </w:rPr>
        <w:t>Aplikasi Halaman Manajemen Pembayaran (Admin)</w:t>
      </w:r>
      <w:bookmarkEnd w:id="39"/>
    </w:p>
    <w:p w14:paraId="2D6733AE" w14:textId="77777777" w:rsidR="00B9238A" w:rsidRPr="00631A5C" w:rsidRDefault="00B9238A" w:rsidP="00B9238A"/>
    <w:p w14:paraId="6B365C4C" w14:textId="77777777" w:rsidR="00B9238A" w:rsidRPr="00591138"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sz w:val="24"/>
          <w:szCs w:val="24"/>
          <w:lang w:val="en-US"/>
        </w:rPr>
        <w:t xml:space="preserve">Gambar diatas merupakan tampilan dari halaman manajemen pembayaran. Pada halaman ini, admin dapat mengkonfirmasi apakah bukti pembayaran yang diberikan </w:t>
      </w:r>
      <w:r w:rsidRPr="00591138">
        <w:rPr>
          <w:rFonts w:ascii="Times New Roman" w:hAnsi="Times New Roman"/>
          <w:i/>
          <w:iCs/>
          <w:sz w:val="24"/>
          <w:szCs w:val="24"/>
          <w:lang w:val="en-US"/>
        </w:rPr>
        <w:t xml:space="preserve">customer </w:t>
      </w:r>
      <w:r w:rsidRPr="00591138">
        <w:rPr>
          <w:rFonts w:ascii="Times New Roman" w:hAnsi="Times New Roman"/>
          <w:sz w:val="24"/>
          <w:szCs w:val="24"/>
          <w:lang w:val="en-US"/>
        </w:rPr>
        <w:t xml:space="preserve">valid atau tidak. Halaman ini juga memiliki </w:t>
      </w:r>
      <w:r w:rsidRPr="00591138">
        <w:rPr>
          <w:rFonts w:ascii="Times New Roman" w:hAnsi="Times New Roman"/>
          <w:i/>
          <w:iCs/>
          <w:sz w:val="24"/>
          <w:szCs w:val="24"/>
          <w:lang w:val="en-US"/>
        </w:rPr>
        <w:t>filtering</w:t>
      </w:r>
      <w:r w:rsidRPr="00591138">
        <w:rPr>
          <w:rFonts w:ascii="Times New Roman" w:hAnsi="Times New Roman"/>
          <w:sz w:val="24"/>
          <w:szCs w:val="24"/>
          <w:lang w:val="en-US"/>
        </w:rPr>
        <w:t xml:space="preserve"> berdasarkan kode pembayaran dan juga dapat diurutkan sesuai abjad. Pada tabel pembayaran tersebut berisi nama penjual, pembeli, id, kode, status, jumlah, metode, dan tanggal pembayaran transaksi. Apabila bukti yang diunggah </w:t>
      </w:r>
      <w:r w:rsidRPr="00591138">
        <w:rPr>
          <w:rFonts w:ascii="Times New Roman" w:hAnsi="Times New Roman"/>
          <w:i/>
          <w:iCs/>
          <w:sz w:val="24"/>
          <w:szCs w:val="24"/>
          <w:lang w:val="en-US"/>
        </w:rPr>
        <w:t>customer</w:t>
      </w:r>
      <w:r w:rsidRPr="00591138">
        <w:rPr>
          <w:rFonts w:ascii="Times New Roman" w:hAnsi="Times New Roman"/>
          <w:sz w:val="24"/>
          <w:szCs w:val="24"/>
          <w:lang w:val="en-US"/>
        </w:rPr>
        <w:t xml:space="preserve"> valid, admin dapat melakukan validasi dengan menekan tombol centang. Kemudian sistem akan menampilkan </w:t>
      </w:r>
      <w:r w:rsidRPr="00591138">
        <w:rPr>
          <w:rFonts w:ascii="Times New Roman" w:hAnsi="Times New Roman"/>
          <w:i/>
          <w:iCs/>
          <w:sz w:val="24"/>
          <w:szCs w:val="24"/>
          <w:lang w:val="en-US"/>
        </w:rPr>
        <w:t xml:space="preserve">pop up </w:t>
      </w:r>
      <w:r w:rsidRPr="00591138">
        <w:rPr>
          <w:rFonts w:ascii="Times New Roman" w:hAnsi="Times New Roman"/>
          <w:sz w:val="24"/>
          <w:szCs w:val="24"/>
          <w:lang w:val="en-US"/>
        </w:rPr>
        <w:t xml:space="preserve">konfirmasi validasi pembayaran, sedangkan apabila bukti tidak valid, admin dapat menekan tombol batalkan dan sistem akan menampilkan </w:t>
      </w:r>
      <w:r w:rsidRPr="00591138">
        <w:rPr>
          <w:rFonts w:ascii="Times New Roman" w:hAnsi="Times New Roman"/>
          <w:i/>
          <w:iCs/>
          <w:sz w:val="24"/>
          <w:szCs w:val="24"/>
          <w:lang w:val="en-US"/>
        </w:rPr>
        <w:t xml:space="preserve">pop up </w:t>
      </w:r>
      <w:r w:rsidRPr="00591138">
        <w:rPr>
          <w:rFonts w:ascii="Times New Roman" w:hAnsi="Times New Roman"/>
          <w:sz w:val="24"/>
          <w:szCs w:val="24"/>
          <w:lang w:val="en-US"/>
        </w:rPr>
        <w:t>konfirmasi batalkan transaksi.</w:t>
      </w:r>
    </w:p>
    <w:p w14:paraId="1F7FB165" w14:textId="77777777" w:rsidR="00B9238A" w:rsidRPr="00591138" w:rsidRDefault="00B9238A" w:rsidP="00B9238A">
      <w:pPr>
        <w:spacing w:after="0" w:line="360" w:lineRule="auto"/>
        <w:jc w:val="both"/>
        <w:rPr>
          <w:rFonts w:ascii="Times New Roman" w:hAnsi="Times New Roman"/>
          <w:sz w:val="24"/>
          <w:szCs w:val="24"/>
          <w:lang w:val="en-US"/>
        </w:rPr>
      </w:pPr>
    </w:p>
    <w:p w14:paraId="00C524D2" w14:textId="77777777" w:rsidR="00B9238A" w:rsidRPr="00631A5C" w:rsidRDefault="00B9238A" w:rsidP="00B9238A">
      <w:pPr>
        <w:spacing w:after="0" w:line="360" w:lineRule="auto"/>
        <w:ind w:firstLine="709"/>
        <w:jc w:val="both"/>
        <w:rPr>
          <w:rFonts w:ascii="Times New Roman" w:hAnsi="Times New Roman"/>
          <w:sz w:val="24"/>
          <w:szCs w:val="24"/>
          <w:lang w:val="en-US"/>
        </w:rPr>
      </w:pPr>
      <w:r w:rsidRPr="00591138">
        <w:rPr>
          <w:rFonts w:ascii="Times New Roman" w:hAnsi="Times New Roman"/>
          <w:noProof/>
          <w:sz w:val="24"/>
          <w:szCs w:val="24"/>
          <w:lang w:val="en-US"/>
        </w:rPr>
        <w:drawing>
          <wp:inline distT="0" distB="0" distL="0" distR="0" wp14:anchorId="4510A7CB" wp14:editId="2B01FC33">
            <wp:extent cx="5218430" cy="2148840"/>
            <wp:effectExtent l="0" t="0" r="1270" b="3810"/>
            <wp:docPr id="69" name="Picture 6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graphical user interfac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8430" cy="2148840"/>
                    </a:xfrm>
                    <a:prstGeom prst="rect">
                      <a:avLst/>
                    </a:prstGeom>
                    <a:noFill/>
                    <a:ln>
                      <a:noFill/>
                    </a:ln>
                  </pic:spPr>
                </pic:pic>
              </a:graphicData>
            </a:graphic>
          </wp:inline>
        </w:drawing>
      </w:r>
    </w:p>
    <w:p w14:paraId="26223773" w14:textId="77777777" w:rsidR="00B9238A" w:rsidRPr="00631A5C" w:rsidRDefault="00B9238A" w:rsidP="00B9238A">
      <w:pPr>
        <w:pStyle w:val="Caption"/>
        <w:rPr>
          <w:szCs w:val="24"/>
          <w:lang w:val="en-US"/>
        </w:rPr>
      </w:pPr>
      <w:bookmarkStart w:id="40" w:name="_Toc98708370"/>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37</w:t>
      </w:r>
      <w:r>
        <w:fldChar w:fldCharType="end"/>
      </w:r>
      <w:r>
        <w:rPr>
          <w:noProof/>
          <w:lang w:val="en-ID"/>
        </w:rPr>
        <w:t xml:space="preserve"> </w:t>
      </w:r>
      <w:r w:rsidRPr="00F32FEA">
        <w:rPr>
          <w:noProof/>
          <w:lang w:val="en-ID"/>
        </w:rPr>
        <w:t xml:space="preserve">Tampilan </w:t>
      </w:r>
      <w:r>
        <w:rPr>
          <w:noProof/>
          <w:lang w:val="en-ID"/>
        </w:rPr>
        <w:t>Aplikasi Halaman Menambah atau memperbarui Resi (</w:t>
      </w:r>
      <w:r>
        <w:rPr>
          <w:i/>
          <w:iCs/>
          <w:noProof/>
          <w:lang w:val="en-ID"/>
        </w:rPr>
        <w:t>Supplier</w:t>
      </w:r>
      <w:r>
        <w:rPr>
          <w:noProof/>
          <w:lang w:val="en-ID"/>
        </w:rPr>
        <w:t>)</w:t>
      </w:r>
      <w:bookmarkEnd w:id="40"/>
    </w:p>
    <w:p w14:paraId="09B6023C" w14:textId="77777777" w:rsidR="00B9238A" w:rsidRPr="00591138"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sz w:val="24"/>
          <w:szCs w:val="24"/>
          <w:lang w:val="en-US"/>
        </w:rPr>
        <w:t xml:space="preserve">Ketika </w:t>
      </w:r>
      <w:r w:rsidRPr="00591138">
        <w:rPr>
          <w:rFonts w:ascii="Times New Roman" w:hAnsi="Times New Roman"/>
          <w:i/>
          <w:iCs/>
          <w:sz w:val="24"/>
          <w:szCs w:val="24"/>
          <w:lang w:val="en-US"/>
        </w:rPr>
        <w:t>supplier</w:t>
      </w:r>
      <w:r w:rsidRPr="00591138">
        <w:rPr>
          <w:rFonts w:ascii="Times New Roman" w:hAnsi="Times New Roman"/>
          <w:sz w:val="24"/>
          <w:szCs w:val="24"/>
          <w:lang w:val="en-US"/>
        </w:rPr>
        <w:t xml:space="preserve"> telah memperbarui status menjadi dikemas, </w:t>
      </w:r>
      <w:r w:rsidRPr="00591138">
        <w:rPr>
          <w:rFonts w:ascii="Times New Roman" w:hAnsi="Times New Roman"/>
          <w:i/>
          <w:iCs/>
          <w:sz w:val="24"/>
          <w:szCs w:val="24"/>
          <w:lang w:val="en-US"/>
        </w:rPr>
        <w:t>supplier</w:t>
      </w:r>
      <w:r w:rsidRPr="00591138">
        <w:rPr>
          <w:rFonts w:ascii="Times New Roman" w:hAnsi="Times New Roman"/>
          <w:sz w:val="24"/>
          <w:szCs w:val="24"/>
          <w:lang w:val="en-US"/>
        </w:rPr>
        <w:t xml:space="preserve"> harus menambah atau memperbarui nomor resi pada halaman menambah atau memperbarui resi. Apabila </w:t>
      </w:r>
      <w:r w:rsidRPr="00591138">
        <w:rPr>
          <w:rFonts w:ascii="Times New Roman" w:hAnsi="Times New Roman"/>
          <w:i/>
          <w:iCs/>
          <w:sz w:val="24"/>
          <w:szCs w:val="24"/>
          <w:lang w:val="en-US"/>
        </w:rPr>
        <w:t xml:space="preserve">supplier </w:t>
      </w:r>
      <w:r w:rsidRPr="00591138">
        <w:rPr>
          <w:rFonts w:ascii="Times New Roman" w:hAnsi="Times New Roman"/>
          <w:sz w:val="24"/>
          <w:szCs w:val="24"/>
          <w:lang w:val="en-US"/>
        </w:rPr>
        <w:t xml:space="preserve">telah mengisi kolom nomor resi, </w:t>
      </w:r>
      <w:r w:rsidRPr="00591138">
        <w:rPr>
          <w:rFonts w:ascii="Times New Roman" w:hAnsi="Times New Roman"/>
          <w:i/>
          <w:iCs/>
          <w:sz w:val="24"/>
          <w:szCs w:val="24"/>
          <w:lang w:val="en-US"/>
        </w:rPr>
        <w:t>supplier</w:t>
      </w:r>
      <w:r w:rsidRPr="00591138">
        <w:rPr>
          <w:rFonts w:ascii="Times New Roman" w:hAnsi="Times New Roman"/>
          <w:sz w:val="24"/>
          <w:szCs w:val="24"/>
          <w:lang w:val="en-US"/>
        </w:rPr>
        <w:t xml:space="preserve"> dapat menekan tombol tambah resi untuk melanjutkan ke Proses berikutnya.</w:t>
      </w:r>
    </w:p>
    <w:p w14:paraId="26807367" w14:textId="77777777" w:rsidR="00B9238A" w:rsidRPr="00591138" w:rsidRDefault="00B9238A" w:rsidP="00B9238A">
      <w:pPr>
        <w:spacing w:after="0" w:line="360" w:lineRule="auto"/>
        <w:ind w:firstLine="567"/>
        <w:jc w:val="both"/>
        <w:rPr>
          <w:rFonts w:ascii="Times New Roman" w:hAnsi="Times New Roman"/>
          <w:sz w:val="24"/>
          <w:szCs w:val="24"/>
          <w:lang w:val="en-US"/>
        </w:rPr>
      </w:pPr>
    </w:p>
    <w:p w14:paraId="28D81012" w14:textId="77777777" w:rsidR="00B9238A" w:rsidRPr="00631A5C"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noProof/>
          <w:sz w:val="24"/>
          <w:szCs w:val="24"/>
          <w:lang w:val="en-US"/>
        </w:rPr>
        <w:drawing>
          <wp:anchor distT="0" distB="0" distL="114300" distR="114300" simplePos="0" relativeHeight="251683840" behindDoc="0" locked="0" layoutInCell="1" allowOverlap="1" wp14:anchorId="0635081F" wp14:editId="3B854DB3">
            <wp:simplePos x="0" y="0"/>
            <wp:positionH relativeFrom="margin">
              <wp:align>center</wp:align>
            </wp:positionH>
            <wp:positionV relativeFrom="paragraph">
              <wp:posOffset>2322</wp:posOffset>
            </wp:positionV>
            <wp:extent cx="5212715" cy="2073275"/>
            <wp:effectExtent l="0" t="0" r="6985" b="3175"/>
            <wp:wrapTopAndBottom/>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12715" cy="207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ED55FA" w14:textId="77777777" w:rsidR="00B9238A" w:rsidRPr="00631A5C" w:rsidRDefault="00B9238A" w:rsidP="00B9238A">
      <w:pPr>
        <w:pStyle w:val="Caption"/>
        <w:rPr>
          <w:i/>
          <w:iCs/>
          <w:szCs w:val="24"/>
          <w:lang w:val="en-US"/>
        </w:rPr>
      </w:pPr>
      <w:bookmarkStart w:id="41" w:name="_Toc98708371"/>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38</w:t>
      </w:r>
      <w:r>
        <w:fldChar w:fldCharType="end"/>
      </w:r>
      <w:r>
        <w:rPr>
          <w:noProof/>
          <w:lang w:val="en-ID"/>
        </w:rPr>
        <w:t xml:space="preserve"> </w:t>
      </w:r>
      <w:r w:rsidRPr="00F32FEA">
        <w:rPr>
          <w:noProof/>
          <w:lang w:val="en-ID"/>
        </w:rPr>
        <w:t xml:space="preserve">Tampilan </w:t>
      </w:r>
      <w:r>
        <w:rPr>
          <w:noProof/>
          <w:lang w:val="en-ID"/>
        </w:rPr>
        <w:t xml:space="preserve">Aplikasi Halaman Manajemen Artikel oleh </w:t>
      </w:r>
      <w:r>
        <w:rPr>
          <w:i/>
          <w:iCs/>
          <w:noProof/>
          <w:lang w:val="en-ID"/>
        </w:rPr>
        <w:t>Supplier</w:t>
      </w:r>
      <w:bookmarkEnd w:id="41"/>
    </w:p>
    <w:p w14:paraId="430801F8" w14:textId="77777777" w:rsidR="00B9238A" w:rsidRPr="00591138"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sz w:val="24"/>
          <w:szCs w:val="24"/>
          <w:lang w:val="en-US"/>
        </w:rPr>
        <w:t xml:space="preserve">Gambar diatas merupakan tampilan dari halaman manajemen artikel oleh </w:t>
      </w:r>
      <w:r w:rsidRPr="00591138">
        <w:rPr>
          <w:rFonts w:ascii="Times New Roman" w:hAnsi="Times New Roman"/>
          <w:i/>
          <w:iCs/>
          <w:sz w:val="24"/>
          <w:szCs w:val="24"/>
          <w:lang w:val="en-US"/>
        </w:rPr>
        <w:t>supplier</w:t>
      </w:r>
      <w:r w:rsidRPr="00591138">
        <w:rPr>
          <w:rFonts w:ascii="Times New Roman" w:hAnsi="Times New Roman"/>
          <w:sz w:val="24"/>
          <w:szCs w:val="24"/>
          <w:lang w:val="en-US"/>
        </w:rPr>
        <w:t xml:space="preserve">. Pada halaman ini, </w:t>
      </w:r>
      <w:r w:rsidRPr="00591138">
        <w:rPr>
          <w:rFonts w:ascii="Times New Roman" w:hAnsi="Times New Roman"/>
          <w:i/>
          <w:iCs/>
          <w:sz w:val="24"/>
          <w:szCs w:val="24"/>
          <w:lang w:val="en-US"/>
        </w:rPr>
        <w:t>supplier</w:t>
      </w:r>
      <w:r w:rsidRPr="00591138">
        <w:rPr>
          <w:rFonts w:ascii="Times New Roman" w:hAnsi="Times New Roman"/>
          <w:sz w:val="24"/>
          <w:szCs w:val="24"/>
          <w:lang w:val="en-US"/>
        </w:rPr>
        <w:t xml:space="preserve"> dapat menonaktifkan artikel, melihat list artikel yang pernah dibuat dan juga dapat menambahkan artikel dengan menekan tombol tambah artikel untuk menuju ke halaman tambah artikel. Halaman ini juga memiliki </w:t>
      </w:r>
      <w:r w:rsidRPr="00591138">
        <w:rPr>
          <w:rFonts w:ascii="Times New Roman" w:hAnsi="Times New Roman"/>
          <w:i/>
          <w:iCs/>
          <w:sz w:val="24"/>
          <w:szCs w:val="24"/>
          <w:lang w:val="en-US"/>
        </w:rPr>
        <w:t>filtering</w:t>
      </w:r>
      <w:r w:rsidRPr="00591138">
        <w:rPr>
          <w:rFonts w:ascii="Times New Roman" w:hAnsi="Times New Roman"/>
          <w:sz w:val="24"/>
          <w:szCs w:val="24"/>
          <w:lang w:val="en-US"/>
        </w:rPr>
        <w:t xml:space="preserve"> berdasarkan judul, kategori dan juga dapat diurutkan sesuai abjad. Pada tabel artikel tersebut berisi judul, tanggal pembuatan artikel, jumlah </w:t>
      </w:r>
      <w:r w:rsidRPr="00591138">
        <w:rPr>
          <w:rFonts w:ascii="Times New Roman" w:hAnsi="Times New Roman"/>
          <w:sz w:val="24"/>
          <w:szCs w:val="24"/>
          <w:lang w:val="en-US"/>
        </w:rPr>
        <w:lastRenderedPageBreak/>
        <w:t xml:space="preserve">klik yang dilakukan pengguna, cuplikan isi artikel, kategori, dan status keaktifan artikel. Untuk menghapus artikel, </w:t>
      </w:r>
      <w:r w:rsidRPr="00591138">
        <w:rPr>
          <w:rFonts w:ascii="Times New Roman" w:hAnsi="Times New Roman"/>
          <w:i/>
          <w:iCs/>
          <w:sz w:val="24"/>
          <w:szCs w:val="24"/>
          <w:lang w:val="en-US"/>
        </w:rPr>
        <w:t>supplier</w:t>
      </w:r>
      <w:r w:rsidRPr="00591138">
        <w:rPr>
          <w:rFonts w:ascii="Times New Roman" w:hAnsi="Times New Roman"/>
          <w:sz w:val="24"/>
          <w:szCs w:val="24"/>
          <w:lang w:val="en-US"/>
        </w:rPr>
        <w:t xml:space="preserve"> dapat menekan ikon sampah pada kolom atur. Kemudian sistem akan menampilkan </w:t>
      </w:r>
      <w:r w:rsidRPr="00591138">
        <w:rPr>
          <w:rFonts w:ascii="Times New Roman" w:hAnsi="Times New Roman"/>
          <w:i/>
          <w:iCs/>
          <w:sz w:val="24"/>
          <w:szCs w:val="24"/>
          <w:lang w:val="en-US"/>
        </w:rPr>
        <w:t xml:space="preserve">pop up </w:t>
      </w:r>
      <w:r w:rsidRPr="00591138">
        <w:rPr>
          <w:rFonts w:ascii="Times New Roman" w:hAnsi="Times New Roman"/>
          <w:sz w:val="24"/>
          <w:szCs w:val="24"/>
          <w:lang w:val="en-US"/>
        </w:rPr>
        <w:t xml:space="preserve">konfirmasi penghapusan artikel. </w:t>
      </w:r>
      <w:r w:rsidRPr="00591138">
        <w:rPr>
          <w:rFonts w:ascii="Times New Roman" w:hAnsi="Times New Roman"/>
          <w:i/>
          <w:iCs/>
          <w:sz w:val="24"/>
          <w:szCs w:val="24"/>
          <w:lang w:val="en-US"/>
        </w:rPr>
        <w:t>Supplier</w:t>
      </w:r>
      <w:r w:rsidRPr="00591138">
        <w:rPr>
          <w:rFonts w:ascii="Times New Roman" w:hAnsi="Times New Roman"/>
          <w:sz w:val="24"/>
          <w:szCs w:val="24"/>
          <w:lang w:val="en-US"/>
        </w:rPr>
        <w:t xml:space="preserve"> juga dapat mengubah artikel yang dibuat dengan menekan ikon </w:t>
      </w:r>
      <w:r w:rsidRPr="00591138">
        <w:rPr>
          <w:rFonts w:ascii="Times New Roman" w:hAnsi="Times New Roman"/>
          <w:i/>
          <w:iCs/>
          <w:sz w:val="24"/>
          <w:szCs w:val="24"/>
          <w:lang w:val="en-US"/>
        </w:rPr>
        <w:t xml:space="preserve">edit </w:t>
      </w:r>
      <w:r w:rsidRPr="00591138">
        <w:rPr>
          <w:rFonts w:ascii="Times New Roman" w:hAnsi="Times New Roman"/>
          <w:sz w:val="24"/>
          <w:szCs w:val="24"/>
          <w:lang w:val="en-US"/>
        </w:rPr>
        <w:t>pada kolom atur untuk menuju ke halaman ubah artikel.</w:t>
      </w:r>
    </w:p>
    <w:p w14:paraId="25405462" w14:textId="77777777" w:rsidR="00B9238A" w:rsidRPr="00591138" w:rsidRDefault="00B9238A" w:rsidP="00B9238A">
      <w:pPr>
        <w:spacing w:after="0" w:line="360" w:lineRule="auto"/>
        <w:ind w:firstLine="567"/>
        <w:jc w:val="both"/>
        <w:rPr>
          <w:rFonts w:ascii="Times New Roman" w:hAnsi="Times New Roman"/>
          <w:sz w:val="24"/>
          <w:szCs w:val="24"/>
          <w:lang w:val="en-US"/>
        </w:rPr>
      </w:pPr>
    </w:p>
    <w:p w14:paraId="2FF2081F" w14:textId="77777777" w:rsidR="00B9238A" w:rsidRPr="00942541"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noProof/>
          <w:sz w:val="24"/>
          <w:szCs w:val="24"/>
          <w:lang w:val="en-US"/>
        </w:rPr>
        <w:drawing>
          <wp:anchor distT="0" distB="0" distL="114300" distR="114300" simplePos="0" relativeHeight="251684864" behindDoc="0" locked="0" layoutInCell="1" allowOverlap="1" wp14:anchorId="0402ADF6" wp14:editId="75D8795A">
            <wp:simplePos x="0" y="0"/>
            <wp:positionH relativeFrom="margin">
              <wp:align>center</wp:align>
            </wp:positionH>
            <wp:positionV relativeFrom="paragraph">
              <wp:posOffset>-2568</wp:posOffset>
            </wp:positionV>
            <wp:extent cx="5107827" cy="4636135"/>
            <wp:effectExtent l="0" t="0" r="0" b="0"/>
            <wp:wrapTopAndBottom/>
            <wp:docPr id="71" name="Picture 7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with medium confidence"/>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2012"/>
                    <a:stretch/>
                  </pic:blipFill>
                  <pic:spPr bwMode="auto">
                    <a:xfrm>
                      <a:off x="0" y="0"/>
                      <a:ext cx="5107827" cy="4636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2E62E7" w14:textId="77777777" w:rsidR="00B9238A" w:rsidRPr="00942541" w:rsidRDefault="00B9238A" w:rsidP="00B9238A">
      <w:pPr>
        <w:pStyle w:val="Caption"/>
        <w:rPr>
          <w:i/>
          <w:iCs/>
          <w:szCs w:val="24"/>
          <w:lang w:val="en-US"/>
        </w:rPr>
      </w:pPr>
      <w:bookmarkStart w:id="42" w:name="_Toc98708372"/>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39</w:t>
      </w:r>
      <w:r>
        <w:fldChar w:fldCharType="end"/>
      </w:r>
      <w:r>
        <w:rPr>
          <w:noProof/>
          <w:lang w:val="en-ID"/>
        </w:rPr>
        <w:t xml:space="preserve"> </w:t>
      </w:r>
      <w:r w:rsidRPr="00F32FEA">
        <w:rPr>
          <w:noProof/>
          <w:lang w:val="en-ID"/>
        </w:rPr>
        <w:t xml:space="preserve">Tampilan </w:t>
      </w:r>
      <w:r>
        <w:rPr>
          <w:noProof/>
          <w:lang w:val="en-ID"/>
        </w:rPr>
        <w:t xml:space="preserve">Aplikasi Halaman Manajemen Produk oleh </w:t>
      </w:r>
      <w:r>
        <w:rPr>
          <w:i/>
          <w:iCs/>
          <w:noProof/>
          <w:lang w:val="en-ID"/>
        </w:rPr>
        <w:t>Supplier</w:t>
      </w:r>
      <w:bookmarkEnd w:id="42"/>
    </w:p>
    <w:p w14:paraId="5595295C" w14:textId="77777777" w:rsidR="00B9238A" w:rsidRPr="00942541" w:rsidRDefault="00B9238A" w:rsidP="00B9238A"/>
    <w:p w14:paraId="5660888F" w14:textId="77777777" w:rsidR="00B9238A" w:rsidRPr="00591138"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sz w:val="24"/>
          <w:szCs w:val="24"/>
          <w:lang w:val="en-US"/>
        </w:rPr>
        <w:t xml:space="preserve">Gambar diatas merupakan tampilan dari halaman manajemen produk oleh </w:t>
      </w:r>
      <w:r w:rsidRPr="00591138">
        <w:rPr>
          <w:rFonts w:ascii="Times New Roman" w:hAnsi="Times New Roman"/>
          <w:i/>
          <w:iCs/>
          <w:sz w:val="24"/>
          <w:szCs w:val="24"/>
          <w:lang w:val="en-US"/>
        </w:rPr>
        <w:t>supplier</w:t>
      </w:r>
      <w:r w:rsidRPr="00591138">
        <w:rPr>
          <w:rFonts w:ascii="Times New Roman" w:hAnsi="Times New Roman"/>
          <w:sz w:val="24"/>
          <w:szCs w:val="24"/>
          <w:lang w:val="en-US"/>
        </w:rPr>
        <w:t xml:space="preserve">. Pada halaman ini, </w:t>
      </w:r>
      <w:r w:rsidRPr="00591138">
        <w:rPr>
          <w:rFonts w:ascii="Times New Roman" w:hAnsi="Times New Roman"/>
          <w:i/>
          <w:iCs/>
          <w:sz w:val="24"/>
          <w:szCs w:val="24"/>
          <w:lang w:val="en-US"/>
        </w:rPr>
        <w:t>supplier</w:t>
      </w:r>
      <w:r w:rsidRPr="00591138">
        <w:rPr>
          <w:rFonts w:ascii="Times New Roman" w:hAnsi="Times New Roman"/>
          <w:sz w:val="24"/>
          <w:szCs w:val="24"/>
          <w:lang w:val="en-US"/>
        </w:rPr>
        <w:t xml:space="preserve"> dapat  menambahkan, menghapus, dan melihat list produk. Halaman ini juga memiliki </w:t>
      </w:r>
      <w:r w:rsidRPr="00591138">
        <w:rPr>
          <w:rFonts w:ascii="Times New Roman" w:hAnsi="Times New Roman"/>
          <w:i/>
          <w:iCs/>
          <w:sz w:val="24"/>
          <w:szCs w:val="24"/>
          <w:lang w:val="en-US"/>
        </w:rPr>
        <w:t>filtering</w:t>
      </w:r>
      <w:r w:rsidRPr="00591138">
        <w:rPr>
          <w:rFonts w:ascii="Times New Roman" w:hAnsi="Times New Roman"/>
          <w:sz w:val="24"/>
          <w:szCs w:val="24"/>
          <w:lang w:val="en-US"/>
        </w:rPr>
        <w:t xml:space="preserve"> berdasarkan nama, kategori produk dan juga dapat diurutkan sesuai abjad. Pada tabel produk tersebut berisi nama produk, deskripsi singkat dan tanggal pembuatan produk, penilaian, jumlah produk terjual, harga, stok dan status keaktifan produk. Untuk menghapus </w:t>
      </w:r>
      <w:r w:rsidRPr="00591138">
        <w:rPr>
          <w:rFonts w:ascii="Times New Roman" w:hAnsi="Times New Roman"/>
          <w:sz w:val="24"/>
          <w:szCs w:val="24"/>
          <w:lang w:val="en-US"/>
        </w:rPr>
        <w:lastRenderedPageBreak/>
        <w:t xml:space="preserve">produk, </w:t>
      </w:r>
      <w:r w:rsidRPr="00591138">
        <w:rPr>
          <w:rFonts w:ascii="Times New Roman" w:hAnsi="Times New Roman"/>
          <w:i/>
          <w:iCs/>
          <w:sz w:val="24"/>
          <w:szCs w:val="24"/>
          <w:lang w:val="en-US"/>
        </w:rPr>
        <w:t>supplier</w:t>
      </w:r>
      <w:r w:rsidRPr="00591138">
        <w:rPr>
          <w:rFonts w:ascii="Times New Roman" w:hAnsi="Times New Roman"/>
          <w:sz w:val="24"/>
          <w:szCs w:val="24"/>
          <w:lang w:val="en-US"/>
        </w:rPr>
        <w:t xml:space="preserve"> dapat menekan ikon sampah pada kolom atur. Kemudian sistem akan menampilkan </w:t>
      </w:r>
      <w:r w:rsidRPr="00591138">
        <w:rPr>
          <w:rFonts w:ascii="Times New Roman" w:hAnsi="Times New Roman"/>
          <w:i/>
          <w:iCs/>
          <w:sz w:val="24"/>
          <w:szCs w:val="24"/>
          <w:lang w:val="en-US"/>
        </w:rPr>
        <w:t xml:space="preserve">pop up </w:t>
      </w:r>
      <w:r w:rsidRPr="00591138">
        <w:rPr>
          <w:rFonts w:ascii="Times New Roman" w:hAnsi="Times New Roman"/>
          <w:sz w:val="24"/>
          <w:szCs w:val="24"/>
          <w:lang w:val="en-US"/>
        </w:rPr>
        <w:t xml:space="preserve">konfirmasi penghapusan produk. Apabila </w:t>
      </w:r>
      <w:r w:rsidRPr="00591138">
        <w:rPr>
          <w:rFonts w:ascii="Times New Roman" w:hAnsi="Times New Roman"/>
          <w:i/>
          <w:iCs/>
          <w:sz w:val="24"/>
          <w:szCs w:val="24"/>
          <w:lang w:val="en-US"/>
        </w:rPr>
        <w:t>supplier</w:t>
      </w:r>
      <w:r w:rsidRPr="00591138">
        <w:rPr>
          <w:rFonts w:ascii="Times New Roman" w:hAnsi="Times New Roman"/>
          <w:sz w:val="24"/>
          <w:szCs w:val="24"/>
          <w:lang w:val="en-US"/>
        </w:rPr>
        <w:t xml:space="preserve"> ingin mengubah detail produk tertentu, </w:t>
      </w:r>
      <w:r w:rsidRPr="00591138">
        <w:rPr>
          <w:rFonts w:ascii="Times New Roman" w:hAnsi="Times New Roman"/>
          <w:i/>
          <w:iCs/>
          <w:sz w:val="24"/>
          <w:szCs w:val="24"/>
          <w:lang w:val="en-US"/>
        </w:rPr>
        <w:t>supplier</w:t>
      </w:r>
      <w:r w:rsidRPr="00591138">
        <w:rPr>
          <w:rFonts w:ascii="Times New Roman" w:hAnsi="Times New Roman"/>
          <w:sz w:val="24"/>
          <w:szCs w:val="24"/>
          <w:lang w:val="en-US"/>
        </w:rPr>
        <w:t xml:space="preserve"> dapat menekan tombol </w:t>
      </w:r>
      <w:r w:rsidRPr="00591138">
        <w:rPr>
          <w:rFonts w:ascii="Times New Roman" w:hAnsi="Times New Roman"/>
          <w:i/>
          <w:iCs/>
          <w:sz w:val="24"/>
          <w:szCs w:val="24"/>
          <w:lang w:val="en-US"/>
        </w:rPr>
        <w:t>edit</w:t>
      </w:r>
      <w:r w:rsidRPr="00591138">
        <w:rPr>
          <w:rFonts w:ascii="Times New Roman" w:hAnsi="Times New Roman"/>
          <w:sz w:val="24"/>
          <w:szCs w:val="24"/>
          <w:lang w:val="en-US"/>
        </w:rPr>
        <w:t xml:space="preserve"> untuk menuju ke halaman pengubahan produk.</w:t>
      </w:r>
    </w:p>
    <w:p w14:paraId="5063C37E" w14:textId="77777777" w:rsidR="00B9238A" w:rsidRPr="00591138" w:rsidRDefault="00B9238A" w:rsidP="00B9238A">
      <w:pPr>
        <w:spacing w:after="0" w:line="360" w:lineRule="auto"/>
        <w:ind w:firstLine="567"/>
        <w:jc w:val="both"/>
        <w:rPr>
          <w:rFonts w:ascii="Times New Roman" w:hAnsi="Times New Roman"/>
          <w:sz w:val="24"/>
          <w:szCs w:val="24"/>
          <w:lang w:val="en-US"/>
        </w:rPr>
      </w:pPr>
    </w:p>
    <w:p w14:paraId="1E4FA80B" w14:textId="77777777" w:rsidR="00B9238A" w:rsidRPr="00942541" w:rsidRDefault="00B9238A" w:rsidP="00B9238A">
      <w:pPr>
        <w:spacing w:after="0" w:line="360" w:lineRule="auto"/>
        <w:ind w:firstLine="1701"/>
        <w:jc w:val="both"/>
        <w:rPr>
          <w:rFonts w:ascii="Times New Roman" w:hAnsi="Times New Roman"/>
          <w:sz w:val="24"/>
          <w:szCs w:val="24"/>
          <w:lang w:val="en-US"/>
        </w:rPr>
      </w:pPr>
      <w:r w:rsidRPr="00591138">
        <w:rPr>
          <w:rFonts w:ascii="Times New Roman" w:hAnsi="Times New Roman"/>
          <w:noProof/>
          <w:sz w:val="24"/>
          <w:szCs w:val="24"/>
          <w:lang w:val="en-US"/>
        </w:rPr>
        <w:drawing>
          <wp:inline distT="0" distB="0" distL="0" distR="0" wp14:anchorId="0CB45A60" wp14:editId="7DFBBEE8">
            <wp:extent cx="3586996" cy="2775172"/>
            <wp:effectExtent l="0" t="0" r="0" b="635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5829" t="5118" r="15328" b="34846"/>
                    <a:stretch/>
                  </pic:blipFill>
                  <pic:spPr bwMode="auto">
                    <a:xfrm>
                      <a:off x="0" y="0"/>
                      <a:ext cx="3586996" cy="2775172"/>
                    </a:xfrm>
                    <a:prstGeom prst="rect">
                      <a:avLst/>
                    </a:prstGeom>
                    <a:noFill/>
                    <a:ln>
                      <a:noFill/>
                    </a:ln>
                    <a:extLst>
                      <a:ext uri="{53640926-AAD7-44D8-BBD7-CCE9431645EC}">
                        <a14:shadowObscured xmlns:a14="http://schemas.microsoft.com/office/drawing/2010/main"/>
                      </a:ext>
                    </a:extLst>
                  </pic:spPr>
                </pic:pic>
              </a:graphicData>
            </a:graphic>
          </wp:inline>
        </w:drawing>
      </w:r>
    </w:p>
    <w:p w14:paraId="70EE7DB8" w14:textId="77777777" w:rsidR="00B9238A" w:rsidRPr="00942541" w:rsidRDefault="00B9238A" w:rsidP="00B9238A">
      <w:pPr>
        <w:pStyle w:val="Caption"/>
        <w:rPr>
          <w:szCs w:val="24"/>
          <w:lang w:val="en-US"/>
        </w:rPr>
      </w:pPr>
      <w:bookmarkStart w:id="43" w:name="_Toc98708373"/>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40</w:t>
      </w:r>
      <w:r>
        <w:fldChar w:fldCharType="end"/>
      </w:r>
      <w:r>
        <w:rPr>
          <w:noProof/>
          <w:lang w:val="en-ID"/>
        </w:rPr>
        <w:t xml:space="preserve"> </w:t>
      </w:r>
      <w:r w:rsidRPr="00F32FEA">
        <w:rPr>
          <w:noProof/>
          <w:lang w:val="en-ID"/>
        </w:rPr>
        <w:t xml:space="preserve">Tampilan </w:t>
      </w:r>
      <w:r>
        <w:rPr>
          <w:noProof/>
          <w:lang w:val="en-ID"/>
        </w:rPr>
        <w:t>Aplikasi Halaman Tambah Produk</w:t>
      </w:r>
      <w:bookmarkEnd w:id="43"/>
    </w:p>
    <w:p w14:paraId="0859DFE0" w14:textId="77777777" w:rsidR="00B9238A" w:rsidRPr="00591138"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sz w:val="24"/>
          <w:szCs w:val="24"/>
          <w:lang w:val="en-US"/>
        </w:rPr>
        <w:t xml:space="preserve">Gambar diatas merupakan tampilan halaman tambah produk oleh </w:t>
      </w:r>
      <w:r w:rsidRPr="00591138">
        <w:rPr>
          <w:rFonts w:ascii="Times New Roman" w:hAnsi="Times New Roman"/>
          <w:i/>
          <w:iCs/>
          <w:sz w:val="24"/>
          <w:szCs w:val="24"/>
          <w:lang w:val="en-US"/>
        </w:rPr>
        <w:t>supplier</w:t>
      </w:r>
      <w:r w:rsidRPr="00591138">
        <w:rPr>
          <w:rFonts w:ascii="Times New Roman" w:hAnsi="Times New Roman"/>
          <w:sz w:val="24"/>
          <w:szCs w:val="24"/>
          <w:lang w:val="en-US"/>
        </w:rPr>
        <w:t xml:space="preserve">. Untuk menambahkan sebuah produk, </w:t>
      </w:r>
      <w:r w:rsidRPr="00591138">
        <w:rPr>
          <w:rFonts w:ascii="Times New Roman" w:hAnsi="Times New Roman"/>
          <w:i/>
          <w:iCs/>
          <w:sz w:val="24"/>
          <w:szCs w:val="24"/>
          <w:lang w:val="en-US"/>
        </w:rPr>
        <w:t xml:space="preserve">supplier </w:t>
      </w:r>
      <w:r w:rsidRPr="00591138">
        <w:rPr>
          <w:rFonts w:ascii="Times New Roman" w:hAnsi="Times New Roman"/>
          <w:sz w:val="24"/>
          <w:szCs w:val="24"/>
          <w:lang w:val="en-US"/>
        </w:rPr>
        <w:t xml:space="preserve">harus mengisi seluruh kolom yang tertera pada </w:t>
      </w:r>
      <w:r w:rsidRPr="00591138">
        <w:rPr>
          <w:rFonts w:ascii="Times New Roman" w:hAnsi="Times New Roman"/>
          <w:i/>
          <w:iCs/>
          <w:sz w:val="24"/>
          <w:szCs w:val="24"/>
          <w:lang w:val="en-US"/>
        </w:rPr>
        <w:t>form</w:t>
      </w:r>
      <w:r w:rsidRPr="00591138">
        <w:rPr>
          <w:rFonts w:ascii="Times New Roman" w:hAnsi="Times New Roman"/>
          <w:sz w:val="24"/>
          <w:szCs w:val="24"/>
          <w:lang w:val="en-US"/>
        </w:rPr>
        <w:t xml:space="preserve"> penambahan tersebut. Kolom tersebut diantaranya kategori, nama, deskripsi, harga, stok, dan berat produk, juga beberapa foto dan </w:t>
      </w:r>
      <w:r w:rsidRPr="00591138">
        <w:rPr>
          <w:rFonts w:ascii="Times New Roman" w:hAnsi="Times New Roman"/>
          <w:i/>
          <w:iCs/>
          <w:sz w:val="24"/>
          <w:szCs w:val="24"/>
          <w:lang w:val="en-US"/>
        </w:rPr>
        <w:t>filter</w:t>
      </w:r>
      <w:r w:rsidRPr="00591138">
        <w:rPr>
          <w:rFonts w:ascii="Times New Roman" w:hAnsi="Times New Roman"/>
          <w:sz w:val="24"/>
          <w:szCs w:val="24"/>
          <w:lang w:val="en-US"/>
        </w:rPr>
        <w:t xml:space="preserve"> seperti kandungan. Jika </w:t>
      </w:r>
      <w:r w:rsidRPr="00591138">
        <w:rPr>
          <w:rFonts w:ascii="Times New Roman" w:hAnsi="Times New Roman"/>
          <w:i/>
          <w:iCs/>
          <w:sz w:val="24"/>
          <w:szCs w:val="24"/>
          <w:lang w:val="en-US"/>
        </w:rPr>
        <w:t xml:space="preserve">supplier </w:t>
      </w:r>
      <w:r w:rsidRPr="00591138">
        <w:rPr>
          <w:rFonts w:ascii="Times New Roman" w:hAnsi="Times New Roman"/>
          <w:sz w:val="24"/>
          <w:szCs w:val="24"/>
          <w:lang w:val="en-US"/>
        </w:rPr>
        <w:t xml:space="preserve">telah mengisi seluruh kolom dengan benar dan sesuai, </w:t>
      </w:r>
      <w:r w:rsidRPr="00591138">
        <w:rPr>
          <w:rFonts w:ascii="Times New Roman" w:hAnsi="Times New Roman"/>
          <w:i/>
          <w:iCs/>
          <w:sz w:val="24"/>
          <w:szCs w:val="24"/>
          <w:lang w:val="en-US"/>
        </w:rPr>
        <w:t xml:space="preserve">supplier </w:t>
      </w:r>
      <w:r w:rsidRPr="00591138">
        <w:rPr>
          <w:rFonts w:ascii="Times New Roman" w:hAnsi="Times New Roman"/>
          <w:sz w:val="24"/>
          <w:szCs w:val="24"/>
          <w:lang w:val="en-US"/>
        </w:rPr>
        <w:t xml:space="preserve">dapat menekan tombol simpan. Apabila data yang dimasukkan valid, sistem akan menampilkan pesan sukses bahwa data berhasil tersimpan, sedangkan jika data tidak valid, sistem akan menampilkan pesan </w:t>
      </w:r>
      <w:r w:rsidRPr="00591138">
        <w:rPr>
          <w:rFonts w:ascii="Times New Roman" w:hAnsi="Times New Roman"/>
          <w:i/>
          <w:iCs/>
          <w:sz w:val="24"/>
          <w:szCs w:val="24"/>
          <w:lang w:val="en-US"/>
        </w:rPr>
        <w:t>error</w:t>
      </w:r>
      <w:r w:rsidRPr="00591138">
        <w:rPr>
          <w:rFonts w:ascii="Times New Roman" w:hAnsi="Times New Roman"/>
          <w:sz w:val="24"/>
          <w:szCs w:val="24"/>
          <w:lang w:val="en-US"/>
        </w:rPr>
        <w:t xml:space="preserve"> pada kolom yang salah.</w:t>
      </w:r>
    </w:p>
    <w:p w14:paraId="7AEE5ABB" w14:textId="77777777" w:rsidR="00B9238A" w:rsidRPr="00591138" w:rsidRDefault="00B9238A" w:rsidP="00B9238A">
      <w:pPr>
        <w:spacing w:after="0" w:line="360" w:lineRule="auto"/>
        <w:ind w:firstLine="567"/>
        <w:jc w:val="both"/>
        <w:rPr>
          <w:rFonts w:ascii="Times New Roman" w:hAnsi="Times New Roman"/>
          <w:sz w:val="24"/>
          <w:szCs w:val="24"/>
          <w:lang w:val="en-US"/>
        </w:rPr>
      </w:pPr>
    </w:p>
    <w:p w14:paraId="251BA747" w14:textId="77777777" w:rsidR="00B9238A" w:rsidRPr="00591138" w:rsidRDefault="00B9238A" w:rsidP="00B9238A">
      <w:pPr>
        <w:spacing w:after="0" w:line="360" w:lineRule="auto"/>
        <w:ind w:firstLine="567"/>
        <w:jc w:val="both"/>
        <w:rPr>
          <w:rFonts w:ascii="Times New Roman" w:hAnsi="Times New Roman"/>
          <w:sz w:val="24"/>
          <w:szCs w:val="24"/>
          <w:lang w:val="en-US"/>
        </w:rPr>
      </w:pPr>
    </w:p>
    <w:p w14:paraId="30ED25A3" w14:textId="77777777" w:rsidR="00B9238A" w:rsidRPr="00942541"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noProof/>
          <w:sz w:val="24"/>
          <w:szCs w:val="24"/>
          <w:lang w:val="en-US"/>
        </w:rPr>
        <w:lastRenderedPageBreak/>
        <w:drawing>
          <wp:anchor distT="0" distB="0" distL="114300" distR="114300" simplePos="0" relativeHeight="251694080" behindDoc="0" locked="0" layoutInCell="1" allowOverlap="1" wp14:anchorId="3DD7C6AA" wp14:editId="19ED2F51">
            <wp:simplePos x="0" y="0"/>
            <wp:positionH relativeFrom="margin">
              <wp:align>center</wp:align>
            </wp:positionH>
            <wp:positionV relativeFrom="paragraph">
              <wp:posOffset>2322</wp:posOffset>
            </wp:positionV>
            <wp:extent cx="3477050" cy="2568655"/>
            <wp:effectExtent l="0" t="0" r="9525" b="3175"/>
            <wp:wrapTopAndBottom/>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1531" t="4680" r="10568" b="32581"/>
                    <a:stretch/>
                  </pic:blipFill>
                  <pic:spPr bwMode="auto">
                    <a:xfrm>
                      <a:off x="0" y="0"/>
                      <a:ext cx="3477050" cy="25686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C9A5B3" w14:textId="77777777" w:rsidR="00B9238A" w:rsidRPr="004C3794" w:rsidRDefault="00B9238A" w:rsidP="00B9238A">
      <w:pPr>
        <w:pStyle w:val="Caption"/>
        <w:rPr>
          <w:szCs w:val="24"/>
          <w:lang w:val="en-US"/>
        </w:rPr>
      </w:pPr>
      <w:bookmarkStart w:id="44" w:name="_Toc98708374"/>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41</w:t>
      </w:r>
      <w:r>
        <w:fldChar w:fldCharType="end"/>
      </w:r>
      <w:r>
        <w:rPr>
          <w:noProof/>
          <w:lang w:val="en-ID"/>
        </w:rPr>
        <w:t xml:space="preserve"> </w:t>
      </w:r>
      <w:r w:rsidRPr="00F32FEA">
        <w:rPr>
          <w:noProof/>
          <w:lang w:val="en-ID"/>
        </w:rPr>
        <w:t xml:space="preserve">Tampilan </w:t>
      </w:r>
      <w:r>
        <w:rPr>
          <w:noProof/>
          <w:lang w:val="en-ID"/>
        </w:rPr>
        <w:t>Aplikasi Halaman Tambah Artikel</w:t>
      </w:r>
      <w:bookmarkEnd w:id="44"/>
    </w:p>
    <w:p w14:paraId="16E68272" w14:textId="77777777" w:rsidR="00B9238A" w:rsidRPr="00942541" w:rsidRDefault="00B9238A" w:rsidP="00B9238A"/>
    <w:p w14:paraId="24270EA8" w14:textId="6A348791" w:rsidR="00B9238A" w:rsidRPr="00942541"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noProof/>
          <w:sz w:val="24"/>
          <w:szCs w:val="24"/>
          <w:highlight w:val="yellow"/>
          <w:lang w:val="en-US"/>
        </w:rPr>
        <w:drawing>
          <wp:anchor distT="0" distB="0" distL="114300" distR="114300" simplePos="0" relativeHeight="251689984" behindDoc="0" locked="0" layoutInCell="1" allowOverlap="1" wp14:anchorId="3B3CFBCF" wp14:editId="19D81628">
            <wp:simplePos x="0" y="0"/>
            <wp:positionH relativeFrom="margin">
              <wp:posOffset>1115695</wp:posOffset>
            </wp:positionH>
            <wp:positionV relativeFrom="paragraph">
              <wp:posOffset>1793240</wp:posOffset>
            </wp:positionV>
            <wp:extent cx="3249930" cy="2730500"/>
            <wp:effectExtent l="0" t="0" r="7620" b="0"/>
            <wp:wrapTopAndBottom/>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4603" t="4540" r="13980" b="32023"/>
                    <a:stretch/>
                  </pic:blipFill>
                  <pic:spPr bwMode="auto">
                    <a:xfrm>
                      <a:off x="0" y="0"/>
                      <a:ext cx="3249930" cy="2730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91138">
        <w:rPr>
          <w:rFonts w:ascii="Times New Roman" w:hAnsi="Times New Roman"/>
          <w:sz w:val="24"/>
          <w:szCs w:val="24"/>
          <w:lang w:val="en-US"/>
        </w:rPr>
        <w:t xml:space="preserve">Gambar diatas merupakan tampilan halaman tambah artikel oleh </w:t>
      </w:r>
      <w:r w:rsidRPr="00591138">
        <w:rPr>
          <w:rFonts w:ascii="Times New Roman" w:hAnsi="Times New Roman"/>
          <w:i/>
          <w:iCs/>
          <w:sz w:val="24"/>
          <w:szCs w:val="24"/>
          <w:lang w:val="en-US"/>
        </w:rPr>
        <w:t>supplier</w:t>
      </w:r>
      <w:r w:rsidRPr="00591138">
        <w:rPr>
          <w:rFonts w:ascii="Times New Roman" w:hAnsi="Times New Roman"/>
          <w:sz w:val="24"/>
          <w:szCs w:val="24"/>
          <w:lang w:val="en-US"/>
        </w:rPr>
        <w:t xml:space="preserve"> dan admin. Untuk menambahkan sebuah artikel, pengguna</w:t>
      </w:r>
      <w:r w:rsidRPr="00591138">
        <w:rPr>
          <w:rFonts w:ascii="Times New Roman" w:hAnsi="Times New Roman"/>
          <w:i/>
          <w:iCs/>
          <w:sz w:val="24"/>
          <w:szCs w:val="24"/>
          <w:lang w:val="en-US"/>
        </w:rPr>
        <w:t xml:space="preserve"> </w:t>
      </w:r>
      <w:r w:rsidRPr="00591138">
        <w:rPr>
          <w:rFonts w:ascii="Times New Roman" w:hAnsi="Times New Roman"/>
          <w:sz w:val="24"/>
          <w:szCs w:val="24"/>
          <w:lang w:val="en-US"/>
        </w:rPr>
        <w:t xml:space="preserve">harus mengisi seluruh kolom yang tertera pada </w:t>
      </w:r>
      <w:r w:rsidRPr="00591138">
        <w:rPr>
          <w:rFonts w:ascii="Times New Roman" w:hAnsi="Times New Roman"/>
          <w:i/>
          <w:iCs/>
          <w:sz w:val="24"/>
          <w:szCs w:val="24"/>
          <w:lang w:val="en-US"/>
        </w:rPr>
        <w:t>form</w:t>
      </w:r>
      <w:r w:rsidRPr="00591138">
        <w:rPr>
          <w:rFonts w:ascii="Times New Roman" w:hAnsi="Times New Roman"/>
          <w:sz w:val="24"/>
          <w:szCs w:val="24"/>
          <w:lang w:val="en-US"/>
        </w:rPr>
        <w:t xml:space="preserve"> penambahan tersebut. Kolom tersebut diantaranya judul, kategori dan isi artikel beserta foto artikel tersebut. Jika pengguna</w:t>
      </w:r>
      <w:r w:rsidRPr="00591138">
        <w:rPr>
          <w:rFonts w:ascii="Times New Roman" w:hAnsi="Times New Roman"/>
          <w:i/>
          <w:iCs/>
          <w:sz w:val="24"/>
          <w:szCs w:val="24"/>
          <w:lang w:val="en-US"/>
        </w:rPr>
        <w:t xml:space="preserve"> </w:t>
      </w:r>
      <w:r w:rsidRPr="00591138">
        <w:rPr>
          <w:rFonts w:ascii="Times New Roman" w:hAnsi="Times New Roman"/>
          <w:sz w:val="24"/>
          <w:szCs w:val="24"/>
          <w:lang w:val="en-US"/>
        </w:rPr>
        <w:t>telah mengisi seluruh kolom dengan benar dan sesuai, pengguna</w:t>
      </w:r>
      <w:r w:rsidRPr="00591138">
        <w:rPr>
          <w:rFonts w:ascii="Times New Roman" w:hAnsi="Times New Roman"/>
          <w:i/>
          <w:iCs/>
          <w:sz w:val="24"/>
          <w:szCs w:val="24"/>
          <w:lang w:val="en-US"/>
        </w:rPr>
        <w:t xml:space="preserve"> </w:t>
      </w:r>
      <w:r w:rsidRPr="00591138">
        <w:rPr>
          <w:rFonts w:ascii="Times New Roman" w:hAnsi="Times New Roman"/>
          <w:sz w:val="24"/>
          <w:szCs w:val="24"/>
          <w:lang w:val="en-US"/>
        </w:rPr>
        <w:t xml:space="preserve">dapat menekan tombol simpan. Apabila data yang dimasukkan valid, sistem akan menampilkan pesan sukses bahwa data berhasil tersimpan, sedangkan jika data tidak valid, sistem akan menampilkan pesan </w:t>
      </w:r>
      <w:r w:rsidRPr="00591138">
        <w:rPr>
          <w:rFonts w:ascii="Times New Roman" w:hAnsi="Times New Roman"/>
          <w:i/>
          <w:iCs/>
          <w:sz w:val="24"/>
          <w:szCs w:val="24"/>
          <w:lang w:val="en-US"/>
        </w:rPr>
        <w:t>error</w:t>
      </w:r>
      <w:r w:rsidRPr="00591138">
        <w:rPr>
          <w:rFonts w:ascii="Times New Roman" w:hAnsi="Times New Roman"/>
          <w:sz w:val="24"/>
          <w:szCs w:val="24"/>
          <w:lang w:val="en-US"/>
        </w:rPr>
        <w:t xml:space="preserve"> pada kolom yang salah.</w:t>
      </w:r>
    </w:p>
    <w:p w14:paraId="096A0233" w14:textId="7E9D0E24" w:rsidR="00B9238A" w:rsidRPr="00942541" w:rsidRDefault="00B9238A" w:rsidP="00B9238A">
      <w:pPr>
        <w:pStyle w:val="Caption"/>
        <w:rPr>
          <w:szCs w:val="24"/>
          <w:lang w:val="en-US"/>
        </w:rPr>
      </w:pPr>
      <w:bookmarkStart w:id="45" w:name="_Toc98708375"/>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42</w:t>
      </w:r>
      <w:r>
        <w:fldChar w:fldCharType="end"/>
      </w:r>
      <w:r>
        <w:rPr>
          <w:noProof/>
          <w:lang w:val="en-ID"/>
        </w:rPr>
        <w:t xml:space="preserve"> </w:t>
      </w:r>
      <w:r w:rsidRPr="00F32FEA">
        <w:rPr>
          <w:noProof/>
          <w:lang w:val="en-ID"/>
        </w:rPr>
        <w:t xml:space="preserve">Tampilan </w:t>
      </w:r>
      <w:r>
        <w:rPr>
          <w:noProof/>
          <w:lang w:val="en-ID"/>
        </w:rPr>
        <w:t>Aplikasi Halaman Tambah Akun oleh Admin</w:t>
      </w:r>
      <w:bookmarkEnd w:id="45"/>
    </w:p>
    <w:p w14:paraId="42E316B9" w14:textId="77777777" w:rsidR="00B9238A" w:rsidRPr="00591138"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sz w:val="24"/>
          <w:szCs w:val="24"/>
          <w:lang w:val="en-US"/>
        </w:rPr>
        <w:lastRenderedPageBreak/>
        <w:t xml:space="preserve">Gambar diatas merupakan tampilan halaman tambah akun </w:t>
      </w:r>
      <w:r w:rsidRPr="00591138">
        <w:rPr>
          <w:rFonts w:ascii="Times New Roman" w:hAnsi="Times New Roman"/>
          <w:i/>
          <w:iCs/>
          <w:sz w:val="24"/>
          <w:szCs w:val="24"/>
          <w:lang w:val="en-US"/>
        </w:rPr>
        <w:t>supplier</w:t>
      </w:r>
      <w:r w:rsidRPr="00591138">
        <w:rPr>
          <w:rFonts w:ascii="Times New Roman" w:hAnsi="Times New Roman"/>
          <w:sz w:val="24"/>
          <w:szCs w:val="24"/>
          <w:lang w:val="en-US"/>
        </w:rPr>
        <w:t xml:space="preserve"> oleh admin. Untuk menambahkan sebuah akun, admin</w:t>
      </w:r>
      <w:r w:rsidRPr="00591138">
        <w:rPr>
          <w:rFonts w:ascii="Times New Roman" w:hAnsi="Times New Roman"/>
          <w:i/>
          <w:iCs/>
          <w:sz w:val="24"/>
          <w:szCs w:val="24"/>
          <w:lang w:val="en-US"/>
        </w:rPr>
        <w:t xml:space="preserve"> </w:t>
      </w:r>
      <w:r w:rsidRPr="00591138">
        <w:rPr>
          <w:rFonts w:ascii="Times New Roman" w:hAnsi="Times New Roman"/>
          <w:sz w:val="24"/>
          <w:szCs w:val="24"/>
          <w:lang w:val="en-US"/>
        </w:rPr>
        <w:t xml:space="preserve">harus mengisi seluruh kolom yang tertera pada </w:t>
      </w:r>
      <w:r w:rsidRPr="00591138">
        <w:rPr>
          <w:rFonts w:ascii="Times New Roman" w:hAnsi="Times New Roman"/>
          <w:i/>
          <w:iCs/>
          <w:sz w:val="24"/>
          <w:szCs w:val="24"/>
          <w:lang w:val="en-US"/>
        </w:rPr>
        <w:t>form</w:t>
      </w:r>
      <w:r w:rsidRPr="00591138">
        <w:rPr>
          <w:rFonts w:ascii="Times New Roman" w:hAnsi="Times New Roman"/>
          <w:sz w:val="24"/>
          <w:szCs w:val="24"/>
          <w:lang w:val="en-US"/>
        </w:rPr>
        <w:t xml:space="preserve"> penambahan tersebut. Kolom tersebut diantaranya nama, peran, </w:t>
      </w:r>
      <w:r w:rsidRPr="00591138">
        <w:rPr>
          <w:rFonts w:ascii="Times New Roman" w:hAnsi="Times New Roman"/>
          <w:i/>
          <w:iCs/>
          <w:sz w:val="24"/>
          <w:szCs w:val="24"/>
          <w:lang w:val="en-US"/>
        </w:rPr>
        <w:t>email</w:t>
      </w:r>
      <w:r w:rsidRPr="00591138">
        <w:rPr>
          <w:rFonts w:ascii="Times New Roman" w:hAnsi="Times New Roman"/>
          <w:sz w:val="24"/>
          <w:szCs w:val="24"/>
          <w:lang w:val="en-US"/>
        </w:rPr>
        <w:t>, nomor telepon, kata sandi, domain, deskripsi, alamat, kota hingga foto profil. Jika admin</w:t>
      </w:r>
      <w:r w:rsidRPr="00591138">
        <w:rPr>
          <w:rFonts w:ascii="Times New Roman" w:hAnsi="Times New Roman"/>
          <w:i/>
          <w:iCs/>
          <w:sz w:val="24"/>
          <w:szCs w:val="24"/>
          <w:lang w:val="en-US"/>
        </w:rPr>
        <w:t xml:space="preserve"> </w:t>
      </w:r>
      <w:r w:rsidRPr="00591138">
        <w:rPr>
          <w:rFonts w:ascii="Times New Roman" w:hAnsi="Times New Roman"/>
          <w:sz w:val="24"/>
          <w:szCs w:val="24"/>
          <w:lang w:val="en-US"/>
        </w:rPr>
        <w:t>telah mengisi seluruh kolom dengan benar dan sesuai, admin</w:t>
      </w:r>
      <w:r w:rsidRPr="00591138">
        <w:rPr>
          <w:rFonts w:ascii="Times New Roman" w:hAnsi="Times New Roman"/>
          <w:i/>
          <w:iCs/>
          <w:sz w:val="24"/>
          <w:szCs w:val="24"/>
          <w:lang w:val="en-US"/>
        </w:rPr>
        <w:t xml:space="preserve"> </w:t>
      </w:r>
      <w:r w:rsidRPr="00591138">
        <w:rPr>
          <w:rFonts w:ascii="Times New Roman" w:hAnsi="Times New Roman"/>
          <w:sz w:val="24"/>
          <w:szCs w:val="24"/>
          <w:lang w:val="en-US"/>
        </w:rPr>
        <w:t xml:space="preserve">dapat menekan tombol simpan. Apabila data yang dimasukkan valid, sistem akan menampilkan pesan sukses bahwa data berhasil tersimpan, sedangkan jika data tidak valid, sistem akan menampilkan pesan </w:t>
      </w:r>
      <w:r w:rsidRPr="00591138">
        <w:rPr>
          <w:rFonts w:ascii="Times New Roman" w:hAnsi="Times New Roman"/>
          <w:i/>
          <w:iCs/>
          <w:sz w:val="24"/>
          <w:szCs w:val="24"/>
          <w:lang w:val="en-US"/>
        </w:rPr>
        <w:t>error</w:t>
      </w:r>
      <w:r w:rsidRPr="00591138">
        <w:rPr>
          <w:rFonts w:ascii="Times New Roman" w:hAnsi="Times New Roman"/>
          <w:sz w:val="24"/>
          <w:szCs w:val="24"/>
          <w:lang w:val="en-US"/>
        </w:rPr>
        <w:t xml:space="preserve"> pada kolom yang salah.</w:t>
      </w:r>
    </w:p>
    <w:p w14:paraId="1CEB99E4" w14:textId="77777777" w:rsidR="00B9238A" w:rsidRPr="00591138" w:rsidRDefault="00B9238A" w:rsidP="00B9238A">
      <w:pPr>
        <w:spacing w:after="0" w:line="360" w:lineRule="auto"/>
        <w:ind w:firstLine="567"/>
        <w:jc w:val="both"/>
        <w:rPr>
          <w:rFonts w:ascii="Times New Roman" w:hAnsi="Times New Roman"/>
          <w:sz w:val="24"/>
          <w:szCs w:val="24"/>
          <w:lang w:val="en-US"/>
        </w:rPr>
      </w:pPr>
    </w:p>
    <w:p w14:paraId="157B7BC6" w14:textId="77777777" w:rsidR="00B9238A" w:rsidRPr="00152036" w:rsidRDefault="00B9238A" w:rsidP="00B9238A">
      <w:pPr>
        <w:spacing w:after="0" w:line="360" w:lineRule="auto"/>
        <w:jc w:val="both"/>
        <w:rPr>
          <w:rFonts w:ascii="Times New Roman" w:hAnsi="Times New Roman"/>
          <w:sz w:val="24"/>
          <w:szCs w:val="24"/>
          <w:lang w:val="en-US"/>
        </w:rPr>
      </w:pPr>
      <w:r w:rsidRPr="00591138">
        <w:rPr>
          <w:rFonts w:ascii="Times New Roman" w:hAnsi="Times New Roman"/>
          <w:noProof/>
          <w:sz w:val="24"/>
          <w:szCs w:val="24"/>
          <w:lang w:val="en-US"/>
        </w:rPr>
        <w:drawing>
          <wp:anchor distT="0" distB="0" distL="114300" distR="114300" simplePos="0" relativeHeight="251687936" behindDoc="0" locked="0" layoutInCell="1" allowOverlap="1" wp14:anchorId="4B6D9A1D" wp14:editId="46BE2593">
            <wp:simplePos x="0" y="0"/>
            <wp:positionH relativeFrom="margin">
              <wp:align>center</wp:align>
            </wp:positionH>
            <wp:positionV relativeFrom="paragraph">
              <wp:posOffset>-1696</wp:posOffset>
            </wp:positionV>
            <wp:extent cx="3631565" cy="2666467"/>
            <wp:effectExtent l="0" t="0" r="6985" b="635"/>
            <wp:wrapTopAndBottom/>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0662" t="4618" r="19718" b="33239"/>
                    <a:stretch/>
                  </pic:blipFill>
                  <pic:spPr bwMode="auto">
                    <a:xfrm>
                      <a:off x="0" y="0"/>
                      <a:ext cx="3631565" cy="26664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481A65" w14:textId="77777777" w:rsidR="00B9238A" w:rsidRPr="00152036" w:rsidRDefault="00B9238A" w:rsidP="00B9238A">
      <w:pPr>
        <w:pStyle w:val="Caption"/>
        <w:rPr>
          <w:szCs w:val="24"/>
          <w:lang w:val="en-US"/>
        </w:rPr>
      </w:pPr>
      <w:bookmarkStart w:id="46" w:name="_Toc98708376"/>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43</w:t>
      </w:r>
      <w:r>
        <w:fldChar w:fldCharType="end"/>
      </w:r>
      <w:r>
        <w:rPr>
          <w:noProof/>
          <w:lang w:val="en-ID"/>
        </w:rPr>
        <w:t xml:space="preserve"> </w:t>
      </w:r>
      <w:r w:rsidRPr="00F32FEA">
        <w:rPr>
          <w:noProof/>
          <w:lang w:val="en-ID"/>
        </w:rPr>
        <w:t xml:space="preserve">Tampilan </w:t>
      </w:r>
      <w:r>
        <w:rPr>
          <w:noProof/>
          <w:lang w:val="en-ID"/>
        </w:rPr>
        <w:t>Aplikasi Halaman Ubah Produk</w:t>
      </w:r>
      <w:bookmarkEnd w:id="46"/>
    </w:p>
    <w:p w14:paraId="122968C4" w14:textId="77777777" w:rsidR="00B9238A" w:rsidRPr="00591138"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sz w:val="24"/>
          <w:szCs w:val="24"/>
          <w:lang w:val="en-US"/>
        </w:rPr>
        <w:t xml:space="preserve">Gambar diatas merupakan tampilan halaman ubah produk oleh </w:t>
      </w:r>
      <w:r w:rsidRPr="00591138">
        <w:rPr>
          <w:rFonts w:ascii="Times New Roman" w:hAnsi="Times New Roman"/>
          <w:i/>
          <w:iCs/>
          <w:sz w:val="24"/>
          <w:szCs w:val="24"/>
          <w:lang w:val="en-US"/>
        </w:rPr>
        <w:t>supplier</w:t>
      </w:r>
      <w:r w:rsidRPr="00591138">
        <w:rPr>
          <w:rFonts w:ascii="Times New Roman" w:hAnsi="Times New Roman"/>
          <w:sz w:val="24"/>
          <w:szCs w:val="24"/>
          <w:lang w:val="en-US"/>
        </w:rPr>
        <w:t xml:space="preserve">. Pada halaman ini terdapat </w:t>
      </w:r>
      <w:r w:rsidRPr="00591138">
        <w:rPr>
          <w:rFonts w:ascii="Times New Roman" w:hAnsi="Times New Roman"/>
          <w:i/>
          <w:iCs/>
          <w:sz w:val="24"/>
          <w:szCs w:val="24"/>
          <w:lang w:val="en-US"/>
        </w:rPr>
        <w:t xml:space="preserve">form </w:t>
      </w:r>
      <w:r w:rsidRPr="00591138">
        <w:rPr>
          <w:rFonts w:ascii="Times New Roman" w:hAnsi="Times New Roman"/>
          <w:sz w:val="24"/>
          <w:szCs w:val="24"/>
          <w:lang w:val="en-US"/>
        </w:rPr>
        <w:t xml:space="preserve">berisi beberapa kolom yang diantaranya kategori, nama, deskripsi, harga, stok, dan berat produk, juga beberapa foto dan </w:t>
      </w:r>
      <w:r w:rsidRPr="00591138">
        <w:rPr>
          <w:rFonts w:ascii="Times New Roman" w:hAnsi="Times New Roman"/>
          <w:i/>
          <w:iCs/>
          <w:sz w:val="24"/>
          <w:szCs w:val="24"/>
          <w:lang w:val="en-US"/>
        </w:rPr>
        <w:t>filter</w:t>
      </w:r>
      <w:r w:rsidRPr="00591138">
        <w:rPr>
          <w:rFonts w:ascii="Times New Roman" w:hAnsi="Times New Roman"/>
          <w:sz w:val="24"/>
          <w:szCs w:val="24"/>
          <w:lang w:val="en-US"/>
        </w:rPr>
        <w:t xml:space="preserve"> seperti kandungan. Jika </w:t>
      </w:r>
      <w:r w:rsidRPr="00591138">
        <w:rPr>
          <w:rFonts w:ascii="Times New Roman" w:hAnsi="Times New Roman"/>
          <w:i/>
          <w:iCs/>
          <w:sz w:val="24"/>
          <w:szCs w:val="24"/>
          <w:lang w:val="en-US"/>
        </w:rPr>
        <w:t xml:space="preserve">supplier </w:t>
      </w:r>
      <w:r w:rsidRPr="00591138">
        <w:rPr>
          <w:rFonts w:ascii="Times New Roman" w:hAnsi="Times New Roman"/>
          <w:sz w:val="24"/>
          <w:szCs w:val="24"/>
          <w:lang w:val="en-US"/>
        </w:rPr>
        <w:t xml:space="preserve">telah mengubah data kolom dengan benar dan sesuai, </w:t>
      </w:r>
      <w:r w:rsidRPr="00591138">
        <w:rPr>
          <w:rFonts w:ascii="Times New Roman" w:hAnsi="Times New Roman"/>
          <w:i/>
          <w:iCs/>
          <w:sz w:val="24"/>
          <w:szCs w:val="24"/>
          <w:lang w:val="en-US"/>
        </w:rPr>
        <w:t xml:space="preserve">supplier </w:t>
      </w:r>
      <w:r w:rsidRPr="00591138">
        <w:rPr>
          <w:rFonts w:ascii="Times New Roman" w:hAnsi="Times New Roman"/>
          <w:sz w:val="24"/>
          <w:szCs w:val="24"/>
          <w:lang w:val="en-US"/>
        </w:rPr>
        <w:t xml:space="preserve">dapat menekan tombol simpan. Apabila data yang dimasukkan valid, sistem akan menampilkan pesan sukses bahwa data berhasil tersimpan, sedangkan jika data tidak valid, sistem akan menampilkan pesan </w:t>
      </w:r>
      <w:r w:rsidRPr="00591138">
        <w:rPr>
          <w:rFonts w:ascii="Times New Roman" w:hAnsi="Times New Roman"/>
          <w:i/>
          <w:iCs/>
          <w:sz w:val="24"/>
          <w:szCs w:val="24"/>
          <w:lang w:val="en-US"/>
        </w:rPr>
        <w:t>error</w:t>
      </w:r>
      <w:r w:rsidRPr="00591138">
        <w:rPr>
          <w:rFonts w:ascii="Times New Roman" w:hAnsi="Times New Roman"/>
          <w:sz w:val="24"/>
          <w:szCs w:val="24"/>
          <w:lang w:val="en-US"/>
        </w:rPr>
        <w:t xml:space="preserve"> pada kolom yang salah.</w:t>
      </w:r>
    </w:p>
    <w:p w14:paraId="59A4D309" w14:textId="77777777" w:rsidR="00B9238A" w:rsidRPr="00591138" w:rsidRDefault="00B9238A" w:rsidP="00B9238A">
      <w:pPr>
        <w:spacing w:after="0" w:line="360" w:lineRule="auto"/>
        <w:ind w:firstLine="567"/>
        <w:jc w:val="both"/>
        <w:rPr>
          <w:rFonts w:ascii="Times New Roman" w:hAnsi="Times New Roman"/>
          <w:sz w:val="24"/>
          <w:szCs w:val="24"/>
          <w:lang w:val="en-US"/>
        </w:rPr>
      </w:pPr>
    </w:p>
    <w:p w14:paraId="2340E413" w14:textId="77777777" w:rsidR="00B9238A" w:rsidRPr="00152036"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noProof/>
          <w:sz w:val="24"/>
          <w:szCs w:val="24"/>
          <w:lang w:val="en-US"/>
        </w:rPr>
        <w:lastRenderedPageBreak/>
        <w:drawing>
          <wp:anchor distT="0" distB="0" distL="114300" distR="114300" simplePos="0" relativeHeight="251688960" behindDoc="0" locked="0" layoutInCell="1" allowOverlap="1" wp14:anchorId="07B4467B" wp14:editId="2A009A80">
            <wp:simplePos x="0" y="0"/>
            <wp:positionH relativeFrom="margin">
              <wp:align>center</wp:align>
            </wp:positionH>
            <wp:positionV relativeFrom="paragraph">
              <wp:posOffset>2904</wp:posOffset>
            </wp:positionV>
            <wp:extent cx="4001770" cy="2973399"/>
            <wp:effectExtent l="0" t="0" r="0" b="0"/>
            <wp:wrapTopAndBottom/>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1904" t="4947" r="11288" b="32869"/>
                    <a:stretch/>
                  </pic:blipFill>
                  <pic:spPr bwMode="auto">
                    <a:xfrm>
                      <a:off x="0" y="0"/>
                      <a:ext cx="4001770" cy="297339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7A84A6" w14:textId="77777777" w:rsidR="00B9238A" w:rsidRPr="00152036" w:rsidRDefault="00B9238A" w:rsidP="00B9238A">
      <w:pPr>
        <w:pStyle w:val="Caption"/>
        <w:rPr>
          <w:szCs w:val="24"/>
          <w:lang w:val="en-US"/>
        </w:rPr>
      </w:pPr>
      <w:bookmarkStart w:id="47" w:name="_Toc98708377"/>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44</w:t>
      </w:r>
      <w:r>
        <w:fldChar w:fldCharType="end"/>
      </w:r>
      <w:r>
        <w:rPr>
          <w:noProof/>
          <w:lang w:val="en-ID"/>
        </w:rPr>
        <w:t xml:space="preserve"> </w:t>
      </w:r>
      <w:r w:rsidRPr="00F32FEA">
        <w:rPr>
          <w:noProof/>
          <w:lang w:val="en-ID"/>
        </w:rPr>
        <w:t xml:space="preserve">Tampilan </w:t>
      </w:r>
      <w:r>
        <w:rPr>
          <w:noProof/>
          <w:lang w:val="en-ID"/>
        </w:rPr>
        <w:t>Aplikasi Halaman Ubah Artikel</w:t>
      </w:r>
      <w:bookmarkEnd w:id="47"/>
    </w:p>
    <w:p w14:paraId="763F7C50" w14:textId="77777777" w:rsidR="00B9238A" w:rsidRPr="00591138"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sz w:val="24"/>
          <w:szCs w:val="24"/>
          <w:lang w:val="en-US"/>
        </w:rPr>
        <w:t xml:space="preserve">Gambar diatas merupakan tampilan halaman tambah ubah oleh </w:t>
      </w:r>
      <w:r w:rsidRPr="00591138">
        <w:rPr>
          <w:rFonts w:ascii="Times New Roman" w:hAnsi="Times New Roman"/>
          <w:i/>
          <w:iCs/>
          <w:sz w:val="24"/>
          <w:szCs w:val="24"/>
          <w:lang w:val="en-US"/>
        </w:rPr>
        <w:t>supplier</w:t>
      </w:r>
      <w:r w:rsidRPr="00591138">
        <w:rPr>
          <w:rFonts w:ascii="Times New Roman" w:hAnsi="Times New Roman"/>
          <w:sz w:val="24"/>
          <w:szCs w:val="24"/>
          <w:lang w:val="en-US"/>
        </w:rPr>
        <w:t xml:space="preserve"> dan admin. Pada halaman ini terdapat </w:t>
      </w:r>
      <w:r w:rsidRPr="00591138">
        <w:rPr>
          <w:rFonts w:ascii="Times New Roman" w:hAnsi="Times New Roman"/>
          <w:i/>
          <w:iCs/>
          <w:sz w:val="24"/>
          <w:szCs w:val="24"/>
          <w:lang w:val="en-US"/>
        </w:rPr>
        <w:t xml:space="preserve">form </w:t>
      </w:r>
      <w:r w:rsidRPr="00591138">
        <w:rPr>
          <w:rFonts w:ascii="Times New Roman" w:hAnsi="Times New Roman"/>
          <w:sz w:val="24"/>
          <w:szCs w:val="24"/>
          <w:lang w:val="en-US"/>
        </w:rPr>
        <w:t>berisi beberapa kolom yang diantaranya judul, kategori dan isi artikel beserta foto artikel tersebut. Jika pengguna</w:t>
      </w:r>
      <w:r w:rsidRPr="00591138">
        <w:rPr>
          <w:rFonts w:ascii="Times New Roman" w:hAnsi="Times New Roman"/>
          <w:i/>
          <w:iCs/>
          <w:sz w:val="24"/>
          <w:szCs w:val="24"/>
          <w:lang w:val="en-US"/>
        </w:rPr>
        <w:t xml:space="preserve"> </w:t>
      </w:r>
      <w:r w:rsidRPr="00591138">
        <w:rPr>
          <w:rFonts w:ascii="Times New Roman" w:hAnsi="Times New Roman"/>
          <w:sz w:val="24"/>
          <w:szCs w:val="24"/>
          <w:lang w:val="en-US"/>
        </w:rPr>
        <w:t>telah mengubah data kolom dengan benar dan sesuai, pengguna</w:t>
      </w:r>
      <w:r w:rsidRPr="00591138">
        <w:rPr>
          <w:rFonts w:ascii="Times New Roman" w:hAnsi="Times New Roman"/>
          <w:i/>
          <w:iCs/>
          <w:sz w:val="24"/>
          <w:szCs w:val="24"/>
          <w:lang w:val="en-US"/>
        </w:rPr>
        <w:t xml:space="preserve"> </w:t>
      </w:r>
      <w:r w:rsidRPr="00591138">
        <w:rPr>
          <w:rFonts w:ascii="Times New Roman" w:hAnsi="Times New Roman"/>
          <w:sz w:val="24"/>
          <w:szCs w:val="24"/>
          <w:lang w:val="en-US"/>
        </w:rPr>
        <w:t xml:space="preserve">dapat menekan tombol simpan. Apabila data yang dimasukkan valid, sistem akan menampilkan pesan sukses bahwa data berhasil tersimpan, sedangkan jika data tidak valid, sistem akan menampilkan pesan </w:t>
      </w:r>
      <w:r w:rsidRPr="00591138">
        <w:rPr>
          <w:rFonts w:ascii="Times New Roman" w:hAnsi="Times New Roman"/>
          <w:i/>
          <w:iCs/>
          <w:sz w:val="24"/>
          <w:szCs w:val="24"/>
          <w:lang w:val="en-US"/>
        </w:rPr>
        <w:t>error</w:t>
      </w:r>
      <w:r w:rsidRPr="00591138">
        <w:rPr>
          <w:rFonts w:ascii="Times New Roman" w:hAnsi="Times New Roman"/>
          <w:sz w:val="24"/>
          <w:szCs w:val="24"/>
          <w:lang w:val="en-US"/>
        </w:rPr>
        <w:t xml:space="preserve"> pada kolom yang salah.</w:t>
      </w:r>
    </w:p>
    <w:p w14:paraId="7C91091D" w14:textId="77777777" w:rsidR="00B9238A" w:rsidRPr="00591138" w:rsidRDefault="00B9238A" w:rsidP="00B9238A">
      <w:pPr>
        <w:spacing w:after="0" w:line="360" w:lineRule="auto"/>
        <w:ind w:firstLine="567"/>
        <w:jc w:val="both"/>
        <w:rPr>
          <w:rFonts w:ascii="Times New Roman" w:hAnsi="Times New Roman"/>
          <w:sz w:val="24"/>
          <w:szCs w:val="24"/>
          <w:lang w:val="en-US"/>
        </w:rPr>
      </w:pPr>
    </w:p>
    <w:p w14:paraId="631787B5" w14:textId="77777777" w:rsidR="00B9238A" w:rsidRPr="00152036"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noProof/>
          <w:sz w:val="24"/>
          <w:szCs w:val="24"/>
          <w:lang w:val="en-US"/>
        </w:rPr>
        <w:lastRenderedPageBreak/>
        <w:drawing>
          <wp:anchor distT="0" distB="0" distL="114300" distR="114300" simplePos="0" relativeHeight="251676672" behindDoc="0" locked="0" layoutInCell="1" allowOverlap="1" wp14:anchorId="7433F4B7" wp14:editId="084016FB">
            <wp:simplePos x="0" y="0"/>
            <wp:positionH relativeFrom="margin">
              <wp:align>center</wp:align>
            </wp:positionH>
            <wp:positionV relativeFrom="paragraph">
              <wp:posOffset>-1319</wp:posOffset>
            </wp:positionV>
            <wp:extent cx="5125299" cy="4874895"/>
            <wp:effectExtent l="0" t="0" r="0" b="1905"/>
            <wp:wrapTopAndBottom/>
            <wp:docPr id="1784294632" name="Picture 178429463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94632" name="Picture 1784294632" descr="A picture containing graphical user interface&#10;&#10;Description automatically generate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1677"/>
                    <a:stretch/>
                  </pic:blipFill>
                  <pic:spPr bwMode="auto">
                    <a:xfrm>
                      <a:off x="0" y="0"/>
                      <a:ext cx="5125299" cy="48748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BE136E" w14:textId="77777777" w:rsidR="00B9238A" w:rsidRPr="00152036" w:rsidRDefault="00B9238A" w:rsidP="00B9238A">
      <w:pPr>
        <w:pStyle w:val="Caption"/>
        <w:rPr>
          <w:szCs w:val="24"/>
          <w:lang w:val="en-US"/>
        </w:rPr>
      </w:pPr>
      <w:bookmarkStart w:id="48" w:name="_Toc98708378"/>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45</w:t>
      </w:r>
      <w:r>
        <w:fldChar w:fldCharType="end"/>
      </w:r>
      <w:r>
        <w:rPr>
          <w:noProof/>
          <w:lang w:val="en-ID"/>
        </w:rPr>
        <w:t xml:space="preserve"> </w:t>
      </w:r>
      <w:r w:rsidRPr="00F32FEA">
        <w:rPr>
          <w:noProof/>
          <w:lang w:val="en-ID"/>
        </w:rPr>
        <w:t xml:space="preserve">Tampilan </w:t>
      </w:r>
      <w:r>
        <w:rPr>
          <w:noProof/>
          <w:lang w:val="en-ID"/>
        </w:rPr>
        <w:t>Aplikasi Halaman Tentang Kami</w:t>
      </w:r>
      <w:bookmarkEnd w:id="48"/>
    </w:p>
    <w:p w14:paraId="4EFC3349" w14:textId="77777777" w:rsidR="00B9238A" w:rsidRPr="00591138"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sz w:val="24"/>
          <w:szCs w:val="24"/>
          <w:lang w:val="en-US"/>
        </w:rPr>
        <w:t>Halaman ini merupakan halaman yang berisi deskripsi singkat mengenai situs web SehatinAja seperti apa itu SehatinAja, hingga visi dan misi.</w:t>
      </w:r>
    </w:p>
    <w:p w14:paraId="3C484692" w14:textId="77777777" w:rsidR="00B9238A" w:rsidRPr="00591138" w:rsidRDefault="00B9238A" w:rsidP="00B9238A">
      <w:pPr>
        <w:spacing w:after="0" w:line="360" w:lineRule="auto"/>
        <w:ind w:firstLine="567"/>
        <w:jc w:val="both"/>
        <w:rPr>
          <w:rFonts w:ascii="Times New Roman" w:hAnsi="Times New Roman"/>
          <w:sz w:val="24"/>
          <w:szCs w:val="24"/>
          <w:lang w:val="en-US"/>
        </w:rPr>
      </w:pPr>
    </w:p>
    <w:p w14:paraId="3BC81AB8" w14:textId="77777777" w:rsidR="00B9238A" w:rsidRPr="00152036"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noProof/>
          <w:sz w:val="24"/>
          <w:szCs w:val="24"/>
          <w:lang w:val="en-US"/>
        </w:rPr>
        <w:lastRenderedPageBreak/>
        <w:drawing>
          <wp:anchor distT="0" distB="0" distL="114300" distR="114300" simplePos="0" relativeHeight="251677696" behindDoc="0" locked="0" layoutInCell="1" allowOverlap="1" wp14:anchorId="1DBE5076" wp14:editId="292177F7">
            <wp:simplePos x="0" y="0"/>
            <wp:positionH relativeFrom="margin">
              <wp:align>center</wp:align>
            </wp:positionH>
            <wp:positionV relativeFrom="paragraph">
              <wp:posOffset>-882</wp:posOffset>
            </wp:positionV>
            <wp:extent cx="5136948" cy="5952490"/>
            <wp:effectExtent l="0" t="0" r="6985" b="0"/>
            <wp:wrapTopAndBottom/>
            <wp:docPr id="1784294633" name="Picture 17842946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94633" name="Picture 1784294633" descr="Text&#10;&#10;Description automatically generated with medium confidence"/>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r="1453"/>
                    <a:stretch/>
                  </pic:blipFill>
                  <pic:spPr bwMode="auto">
                    <a:xfrm>
                      <a:off x="0" y="0"/>
                      <a:ext cx="5136948" cy="59524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B5C9DB" w14:textId="77777777" w:rsidR="00B9238A" w:rsidRPr="00152036" w:rsidRDefault="00B9238A" w:rsidP="00B9238A">
      <w:pPr>
        <w:pStyle w:val="Caption"/>
        <w:rPr>
          <w:szCs w:val="24"/>
          <w:lang w:val="en-US"/>
        </w:rPr>
      </w:pPr>
      <w:bookmarkStart w:id="49" w:name="_Toc98708379"/>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46</w:t>
      </w:r>
      <w:r>
        <w:fldChar w:fldCharType="end"/>
      </w:r>
      <w:r>
        <w:rPr>
          <w:noProof/>
          <w:lang w:val="en-ID"/>
        </w:rPr>
        <w:t xml:space="preserve"> </w:t>
      </w:r>
      <w:r w:rsidRPr="00F32FEA">
        <w:rPr>
          <w:noProof/>
          <w:lang w:val="en-ID"/>
        </w:rPr>
        <w:t xml:space="preserve">Tampilan </w:t>
      </w:r>
      <w:r>
        <w:rPr>
          <w:noProof/>
          <w:lang w:val="en-ID"/>
        </w:rPr>
        <w:t>Aplikasi Halaman Syarat dan Ketentuan</w:t>
      </w:r>
      <w:bookmarkEnd w:id="49"/>
    </w:p>
    <w:p w14:paraId="070D9534" w14:textId="77777777" w:rsidR="00B9238A" w:rsidRPr="00591138" w:rsidRDefault="00B9238A" w:rsidP="00B9238A">
      <w:pPr>
        <w:spacing w:after="0" w:line="360" w:lineRule="auto"/>
        <w:ind w:firstLine="567"/>
        <w:jc w:val="both"/>
        <w:rPr>
          <w:rFonts w:ascii="Times New Roman" w:hAnsi="Times New Roman"/>
          <w:i/>
          <w:iCs/>
          <w:sz w:val="24"/>
          <w:szCs w:val="24"/>
          <w:lang w:val="en-US"/>
        </w:rPr>
      </w:pPr>
      <w:r w:rsidRPr="00591138">
        <w:rPr>
          <w:rFonts w:ascii="Times New Roman" w:hAnsi="Times New Roman"/>
          <w:sz w:val="24"/>
          <w:szCs w:val="24"/>
          <w:lang w:val="en-US"/>
        </w:rPr>
        <w:t xml:space="preserve">Halaman ini merupakan halaman yang berisi list syarat dan ketentuan ketika mengakses fitur-fitur yang terdapat pada situs web SehatinAja seperti ketentuan ketika melakukan transaksi pembelian oleh </w:t>
      </w:r>
      <w:r w:rsidRPr="00591138">
        <w:rPr>
          <w:rFonts w:ascii="Times New Roman" w:hAnsi="Times New Roman"/>
          <w:i/>
          <w:iCs/>
          <w:sz w:val="24"/>
          <w:szCs w:val="24"/>
          <w:lang w:val="en-US"/>
        </w:rPr>
        <w:t>customer</w:t>
      </w:r>
      <w:r w:rsidRPr="00591138">
        <w:rPr>
          <w:rFonts w:ascii="Times New Roman" w:hAnsi="Times New Roman"/>
          <w:sz w:val="24"/>
          <w:szCs w:val="24"/>
          <w:lang w:val="en-US"/>
        </w:rPr>
        <w:t xml:space="preserve"> dan penjualan oleh </w:t>
      </w:r>
      <w:r w:rsidRPr="00591138">
        <w:rPr>
          <w:rFonts w:ascii="Times New Roman" w:hAnsi="Times New Roman"/>
          <w:i/>
          <w:iCs/>
          <w:sz w:val="24"/>
          <w:szCs w:val="24"/>
          <w:lang w:val="en-US"/>
        </w:rPr>
        <w:t>supplier.</w:t>
      </w:r>
    </w:p>
    <w:p w14:paraId="371134A6" w14:textId="77777777" w:rsidR="00B9238A" w:rsidRPr="00152036" w:rsidRDefault="00B9238A" w:rsidP="00B9238A">
      <w:pPr>
        <w:spacing w:after="0" w:line="360" w:lineRule="auto"/>
        <w:jc w:val="both"/>
        <w:rPr>
          <w:rFonts w:ascii="Times New Roman" w:hAnsi="Times New Roman"/>
          <w:sz w:val="24"/>
          <w:szCs w:val="24"/>
          <w:lang w:val="en-US"/>
        </w:rPr>
      </w:pPr>
      <w:r w:rsidRPr="00591138">
        <w:rPr>
          <w:rFonts w:ascii="Times New Roman" w:hAnsi="Times New Roman"/>
          <w:noProof/>
          <w:sz w:val="24"/>
          <w:szCs w:val="24"/>
          <w:lang w:val="en-US"/>
        </w:rPr>
        <w:lastRenderedPageBreak/>
        <w:drawing>
          <wp:anchor distT="0" distB="0" distL="114300" distR="114300" simplePos="0" relativeHeight="251678720" behindDoc="0" locked="0" layoutInCell="1" allowOverlap="1" wp14:anchorId="040401F2" wp14:editId="3FC9F5EC">
            <wp:simplePos x="0" y="0"/>
            <wp:positionH relativeFrom="margin">
              <wp:posOffset>571500</wp:posOffset>
            </wp:positionH>
            <wp:positionV relativeFrom="paragraph">
              <wp:posOffset>0</wp:posOffset>
            </wp:positionV>
            <wp:extent cx="4886325" cy="7696200"/>
            <wp:effectExtent l="0" t="0" r="9525" b="0"/>
            <wp:wrapTopAndBottom/>
            <wp:docPr id="1784294635" name="Picture 17842946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94635" name="Picture 1784294635" descr="Text&#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r="1677"/>
                    <a:stretch/>
                  </pic:blipFill>
                  <pic:spPr bwMode="auto">
                    <a:xfrm>
                      <a:off x="0" y="0"/>
                      <a:ext cx="4886325" cy="7696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1DA3FD" w14:textId="77777777" w:rsidR="00B9238A" w:rsidRPr="004C3794" w:rsidRDefault="00B9238A" w:rsidP="00B9238A">
      <w:pPr>
        <w:pStyle w:val="Caption"/>
        <w:rPr>
          <w:szCs w:val="24"/>
          <w:lang w:val="en-US"/>
        </w:rPr>
      </w:pPr>
      <w:bookmarkStart w:id="50" w:name="_Toc98708380"/>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47</w:t>
      </w:r>
      <w:r>
        <w:fldChar w:fldCharType="end"/>
      </w:r>
      <w:r>
        <w:rPr>
          <w:noProof/>
          <w:lang w:val="en-ID"/>
        </w:rPr>
        <w:t xml:space="preserve"> </w:t>
      </w:r>
      <w:r w:rsidRPr="00F32FEA">
        <w:rPr>
          <w:noProof/>
          <w:lang w:val="en-ID"/>
        </w:rPr>
        <w:t xml:space="preserve">Tampilan </w:t>
      </w:r>
      <w:r>
        <w:rPr>
          <w:noProof/>
          <w:lang w:val="en-ID"/>
        </w:rPr>
        <w:t>Aplikasi Halaman Kebijakan dan Privasi</w:t>
      </w:r>
      <w:bookmarkEnd w:id="50"/>
    </w:p>
    <w:p w14:paraId="14E64C66" w14:textId="77777777" w:rsidR="00B9238A" w:rsidRPr="00591138" w:rsidRDefault="00B9238A" w:rsidP="00B9238A">
      <w:pPr>
        <w:spacing w:after="0" w:line="360" w:lineRule="auto"/>
        <w:ind w:firstLine="567"/>
        <w:jc w:val="both"/>
        <w:rPr>
          <w:rFonts w:ascii="Times New Roman" w:hAnsi="Times New Roman"/>
          <w:i/>
          <w:iCs/>
          <w:sz w:val="24"/>
          <w:szCs w:val="24"/>
          <w:lang w:val="en-US"/>
        </w:rPr>
      </w:pPr>
      <w:r w:rsidRPr="00591138">
        <w:rPr>
          <w:rFonts w:ascii="Times New Roman" w:hAnsi="Times New Roman"/>
          <w:sz w:val="24"/>
          <w:szCs w:val="24"/>
          <w:lang w:val="en-US"/>
        </w:rPr>
        <w:lastRenderedPageBreak/>
        <w:t>Halaman ini merupakan halaman yang berisi list kebijakan dan privasi bahwa data pengguna yang terdaftar adalah benar dan merupakan tanggung jawab pengguna itu sendiri</w:t>
      </w:r>
      <w:r w:rsidRPr="00591138">
        <w:rPr>
          <w:rFonts w:ascii="Times New Roman" w:hAnsi="Times New Roman"/>
          <w:i/>
          <w:iCs/>
          <w:sz w:val="24"/>
          <w:szCs w:val="24"/>
          <w:lang w:val="en-US"/>
        </w:rPr>
        <w:t>.</w:t>
      </w:r>
    </w:p>
    <w:p w14:paraId="620DAA23" w14:textId="77777777" w:rsidR="00B9238A" w:rsidRPr="00591138" w:rsidRDefault="00B9238A" w:rsidP="00B9238A">
      <w:pPr>
        <w:spacing w:after="0" w:line="360" w:lineRule="auto"/>
        <w:ind w:firstLine="567"/>
        <w:jc w:val="both"/>
        <w:rPr>
          <w:rFonts w:ascii="Times New Roman" w:hAnsi="Times New Roman"/>
          <w:sz w:val="24"/>
          <w:szCs w:val="24"/>
          <w:lang w:val="en-US"/>
        </w:rPr>
      </w:pPr>
    </w:p>
    <w:p w14:paraId="4144ECB0" w14:textId="77777777" w:rsidR="00B9238A" w:rsidRPr="00152036"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noProof/>
          <w:sz w:val="24"/>
          <w:szCs w:val="24"/>
          <w:lang w:val="en-US"/>
        </w:rPr>
        <w:drawing>
          <wp:anchor distT="0" distB="0" distL="114300" distR="114300" simplePos="0" relativeHeight="251679744" behindDoc="0" locked="0" layoutInCell="1" allowOverlap="1" wp14:anchorId="1B0CB687" wp14:editId="51C32937">
            <wp:simplePos x="0" y="0"/>
            <wp:positionH relativeFrom="margin">
              <wp:align>center</wp:align>
            </wp:positionH>
            <wp:positionV relativeFrom="paragraph">
              <wp:posOffset>-882</wp:posOffset>
            </wp:positionV>
            <wp:extent cx="5119370" cy="4036060"/>
            <wp:effectExtent l="0" t="0" r="5080" b="2540"/>
            <wp:wrapTopAndBottom/>
            <wp:docPr id="1784294636" name="Picture 17842946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94636" name="Picture 1784294636" descr="Text&#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1789"/>
                    <a:stretch/>
                  </pic:blipFill>
                  <pic:spPr bwMode="auto">
                    <a:xfrm>
                      <a:off x="0" y="0"/>
                      <a:ext cx="5119476" cy="4036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38EBF7" w14:textId="77777777" w:rsidR="00B9238A" w:rsidRPr="00152036" w:rsidRDefault="00B9238A" w:rsidP="00B9238A">
      <w:pPr>
        <w:pStyle w:val="Caption"/>
        <w:rPr>
          <w:szCs w:val="24"/>
          <w:lang w:val="en-US"/>
        </w:rPr>
      </w:pPr>
      <w:bookmarkStart w:id="51" w:name="_Toc98708381"/>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48</w:t>
      </w:r>
      <w:r>
        <w:fldChar w:fldCharType="end"/>
      </w:r>
      <w:r>
        <w:rPr>
          <w:noProof/>
          <w:lang w:val="en-ID"/>
        </w:rPr>
        <w:t xml:space="preserve"> </w:t>
      </w:r>
      <w:r w:rsidRPr="00F32FEA">
        <w:rPr>
          <w:noProof/>
          <w:lang w:val="en-ID"/>
        </w:rPr>
        <w:t xml:space="preserve">Tampilan </w:t>
      </w:r>
      <w:r>
        <w:rPr>
          <w:noProof/>
          <w:lang w:val="en-ID"/>
        </w:rPr>
        <w:t>Aplikasi Halaman Kebijakan Pengiriman</w:t>
      </w:r>
      <w:bookmarkEnd w:id="51"/>
    </w:p>
    <w:p w14:paraId="7EC115E7" w14:textId="77777777" w:rsidR="00B9238A" w:rsidRPr="00591138" w:rsidRDefault="00B9238A" w:rsidP="00B9238A">
      <w:pPr>
        <w:spacing w:after="0" w:line="360" w:lineRule="auto"/>
        <w:ind w:firstLine="567"/>
        <w:jc w:val="both"/>
        <w:rPr>
          <w:rFonts w:ascii="Times New Roman" w:hAnsi="Times New Roman"/>
          <w:sz w:val="24"/>
          <w:szCs w:val="24"/>
          <w:lang w:val="en-US"/>
        </w:rPr>
      </w:pPr>
      <w:r w:rsidRPr="00591138">
        <w:rPr>
          <w:rFonts w:ascii="Times New Roman" w:hAnsi="Times New Roman"/>
          <w:sz w:val="24"/>
          <w:szCs w:val="24"/>
          <w:lang w:val="en-US"/>
        </w:rPr>
        <w:t xml:space="preserve">Halaman ini merupakan halaman yang berisi list kebijakan pengiriman bahwa </w:t>
      </w:r>
      <w:r w:rsidRPr="00591138">
        <w:rPr>
          <w:rFonts w:ascii="Times New Roman" w:hAnsi="Times New Roman"/>
          <w:i/>
          <w:iCs/>
          <w:sz w:val="24"/>
          <w:szCs w:val="24"/>
          <w:lang w:val="en-US"/>
        </w:rPr>
        <w:t xml:space="preserve">customer </w:t>
      </w:r>
      <w:r w:rsidRPr="00591138">
        <w:rPr>
          <w:rFonts w:ascii="Times New Roman" w:hAnsi="Times New Roman"/>
          <w:sz w:val="24"/>
          <w:szCs w:val="24"/>
          <w:lang w:val="en-US"/>
        </w:rPr>
        <w:t xml:space="preserve">berhak memilih kurir yang akan mengantarkan produk ke alamat </w:t>
      </w:r>
      <w:r w:rsidRPr="00591138">
        <w:rPr>
          <w:rFonts w:ascii="Times New Roman" w:hAnsi="Times New Roman"/>
          <w:i/>
          <w:iCs/>
          <w:sz w:val="24"/>
          <w:szCs w:val="24"/>
          <w:lang w:val="en-US"/>
        </w:rPr>
        <w:t>customer</w:t>
      </w:r>
      <w:r w:rsidRPr="00591138">
        <w:rPr>
          <w:rFonts w:ascii="Times New Roman" w:hAnsi="Times New Roman"/>
          <w:sz w:val="24"/>
          <w:szCs w:val="24"/>
          <w:lang w:val="en-US"/>
        </w:rPr>
        <w:t xml:space="preserve"> sesuai dengan daftar kurir yang disediakan situs web SehatinAja.</w:t>
      </w:r>
    </w:p>
    <w:p w14:paraId="0F645E28" w14:textId="77777777" w:rsidR="004F4E14" w:rsidRDefault="00B9238A"/>
    <w:sectPr w:rsidR="004F4E14" w:rsidSect="00CB748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C523B5"/>
    <w:multiLevelType w:val="multilevel"/>
    <w:tmpl w:val="B650B84A"/>
    <w:lvl w:ilvl="0">
      <w:start w:val="1"/>
      <w:numFmt w:val="decimal"/>
      <w:lvlText w:val="%1"/>
      <w:lvlJc w:val="left"/>
      <w:pPr>
        <w:ind w:left="360" w:hanging="360"/>
      </w:pPr>
      <w:rPr>
        <w:rFonts w:hint="default"/>
      </w:rPr>
    </w:lvl>
    <w:lvl w:ilvl="1">
      <w:start w:val="1"/>
      <w:numFmt w:val="decimal"/>
      <w:lvlText w:val="4.%2"/>
      <w:lvlJc w:val="left"/>
      <w:pPr>
        <w:ind w:left="360" w:hanging="360"/>
      </w:pPr>
      <w:rPr>
        <w:rFonts w:hint="default"/>
      </w:rPr>
    </w:lvl>
    <w:lvl w:ilvl="2">
      <w:start w:val="1"/>
      <w:numFmt w:val="decimal"/>
      <w:lvlText w:val="4.4.%3"/>
      <w:lvlJc w:val="left"/>
      <w:pPr>
        <w:ind w:left="2138" w:hanging="720"/>
      </w:pPr>
      <w:rPr>
        <w:rFonts w:hint="default"/>
      </w:rPr>
    </w:lvl>
    <w:lvl w:ilvl="3">
      <w:start w:val="1"/>
      <w:numFmt w:val="decimal"/>
      <w:pStyle w:val="Heading3"/>
      <w:lvlText w:val="4.4.2.%4 "/>
      <w:lvlJc w:val="left"/>
      <w:rPr>
        <w:rFonts w:ascii="Times New Roman" w:hAnsi="Times New Roman" w:hint="default"/>
        <w:b/>
        <w:i w:val="0"/>
        <w:sz w:val="24"/>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779F5CA7"/>
    <w:multiLevelType w:val="multilevel"/>
    <w:tmpl w:val="BCBCFF70"/>
    <w:lvl w:ilvl="0">
      <w:start w:val="1"/>
      <w:numFmt w:val="decimal"/>
      <w:lvlText w:val="%1"/>
      <w:lvlJc w:val="left"/>
      <w:pPr>
        <w:ind w:left="360" w:hanging="360"/>
      </w:pPr>
      <w:rPr>
        <w:rFonts w:hint="default"/>
      </w:rPr>
    </w:lvl>
    <w:lvl w:ilvl="1">
      <w:start w:val="1"/>
      <w:numFmt w:val="decimal"/>
      <w:lvlText w:val="4.%2"/>
      <w:lvlJc w:val="left"/>
      <w:pPr>
        <w:ind w:left="720" w:hanging="360"/>
      </w:pPr>
      <w:rPr>
        <w:rFonts w:ascii="Times New Roman" w:hAnsi="Times New Roman" w:hint="default"/>
        <w:b/>
        <w:i w:val="0"/>
        <w:sz w:val="24"/>
      </w:rPr>
    </w:lvl>
    <w:lvl w:ilvl="2">
      <w:start w:val="1"/>
      <w:numFmt w:val="decimal"/>
      <w:lvlText w:val="4.1.%3"/>
      <w:lvlJc w:val="left"/>
      <w:pPr>
        <w:ind w:left="1778" w:hanging="360"/>
      </w:pPr>
      <w:rPr>
        <w:rFonts w:ascii="Times New Roman" w:hAnsi="Times New Roman" w:hint="default"/>
        <w:b/>
        <w:i w:val="0"/>
        <w:sz w:val="24"/>
      </w:rPr>
    </w:lvl>
    <w:lvl w:ilvl="3">
      <w:start w:val="1"/>
      <w:numFmt w:val="decimal"/>
      <w:lvlText w:val="4.4.1.%4 "/>
      <w:lvlJc w:val="left"/>
      <w:pPr>
        <w:ind w:left="720" w:hanging="720"/>
      </w:pPr>
      <w:rPr>
        <w:rFonts w:ascii="Times New Roman" w:hAnsi="Times New Roman" w:hint="default"/>
        <w:b/>
        <w:i w:val="0"/>
        <w:sz w:val="24"/>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7B292041"/>
    <w:multiLevelType w:val="multilevel"/>
    <w:tmpl w:val="E88CF832"/>
    <w:lvl w:ilvl="0">
      <w:start w:val="1"/>
      <w:numFmt w:val="decimal"/>
      <w:lvlText w:val="%1"/>
      <w:lvlJc w:val="left"/>
      <w:pPr>
        <w:ind w:left="432" w:hanging="432"/>
      </w:pPr>
    </w:lvl>
    <w:lvl w:ilvl="1">
      <w:start w:val="1"/>
      <w:numFmt w:val="decimal"/>
      <w:pStyle w:val="Heading2"/>
      <w:lvlText w:val="%1.%2"/>
      <w:lvlJc w:val="left"/>
      <w:pPr>
        <w:ind w:left="4086" w:hanging="576"/>
      </w:pPr>
      <w:rPr>
        <w:rFonts w:ascii="Times New Roman" w:hAnsi="Times New Roman" w:cs="Times New Roman" w:hint="default"/>
        <w:b/>
        <w:bCs w:val="0"/>
        <w:i w:val="0"/>
        <w:sz w:val="24"/>
        <w:szCs w:val="24"/>
      </w:rPr>
    </w:lvl>
    <w:lvl w:ilvl="2">
      <w:start w:val="1"/>
      <w:numFmt w:val="decimal"/>
      <w:lvlText w:val="%1.%2.%3"/>
      <w:lvlJc w:val="left"/>
      <w:pPr>
        <w:ind w:left="1170" w:hanging="720"/>
      </w:pPr>
      <w:rPr>
        <w:b/>
        <w:bCs/>
        <w:sz w:val="24"/>
        <w:szCs w:val="24"/>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1192260554">
    <w:abstractNumId w:val="2"/>
  </w:num>
  <w:num w:numId="2" w16cid:durableId="1686516085">
    <w:abstractNumId w:val="1"/>
  </w:num>
  <w:num w:numId="3" w16cid:durableId="114756555">
    <w:abstractNumId w:val="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238A"/>
    <w:rsid w:val="000C5645"/>
    <w:rsid w:val="00153BC9"/>
    <w:rsid w:val="00180496"/>
    <w:rsid w:val="00387536"/>
    <w:rsid w:val="0039112C"/>
    <w:rsid w:val="00440E58"/>
    <w:rsid w:val="004C4A52"/>
    <w:rsid w:val="0052472D"/>
    <w:rsid w:val="00577F1A"/>
    <w:rsid w:val="007D440F"/>
    <w:rsid w:val="009605BF"/>
    <w:rsid w:val="009D4550"/>
    <w:rsid w:val="00A9777B"/>
    <w:rsid w:val="00B43025"/>
    <w:rsid w:val="00B556C2"/>
    <w:rsid w:val="00B5762F"/>
    <w:rsid w:val="00B9238A"/>
    <w:rsid w:val="00BC40F8"/>
    <w:rsid w:val="00C73C43"/>
    <w:rsid w:val="00CB7482"/>
    <w:rsid w:val="00E33133"/>
    <w:rsid w:val="00E44E7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EAE840"/>
  <w15:chartTrackingRefBased/>
  <w15:docId w15:val="{0A98AA72-8955-4C2C-9FC7-7DEB1396D9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238A"/>
    <w:pPr>
      <w:spacing w:after="200" w:line="276" w:lineRule="auto"/>
    </w:pPr>
    <w:rPr>
      <w:rFonts w:ascii="Calibri" w:eastAsia="Calibri" w:hAnsi="Calibri" w:cs="Times New Roman"/>
    </w:rPr>
  </w:style>
  <w:style w:type="paragraph" w:styleId="Heading1">
    <w:name w:val="heading 1"/>
    <w:basedOn w:val="Normal"/>
    <w:next w:val="Normal"/>
    <w:link w:val="Heading1Char"/>
    <w:uiPriority w:val="9"/>
    <w:qFormat/>
    <w:rsid w:val="00B9238A"/>
    <w:pPr>
      <w:keepNext/>
      <w:spacing w:before="360" w:after="180" w:line="240" w:lineRule="auto"/>
      <w:ind w:left="2835" w:right="3118"/>
      <w:jc w:val="center"/>
      <w:outlineLvl w:val="0"/>
    </w:pPr>
    <w:rPr>
      <w:rFonts w:ascii="Times New Roman" w:eastAsia="Times New Roman" w:hAnsi="Times New Roman" w:cs="Arial"/>
      <w:b/>
      <w:bCs/>
      <w:kern w:val="32"/>
      <w:sz w:val="24"/>
      <w:szCs w:val="32"/>
      <w:lang w:val="en-US"/>
    </w:rPr>
  </w:style>
  <w:style w:type="paragraph" w:styleId="Heading2">
    <w:name w:val="heading 2"/>
    <w:basedOn w:val="Normal"/>
    <w:next w:val="Normal"/>
    <w:link w:val="Heading2Char"/>
    <w:uiPriority w:val="9"/>
    <w:unhideWhenUsed/>
    <w:qFormat/>
    <w:rsid w:val="00B9238A"/>
    <w:pPr>
      <w:keepNext/>
      <w:numPr>
        <w:ilvl w:val="1"/>
        <w:numId w:val="1"/>
      </w:numPr>
      <w:spacing w:before="240" w:after="60"/>
      <w:outlineLvl w:val="1"/>
    </w:pPr>
    <w:rPr>
      <w:rFonts w:ascii="Times New Roman" w:eastAsia="Times New Roman" w:hAnsi="Times New Roman"/>
      <w:b/>
      <w:bCs/>
      <w:iCs/>
      <w:sz w:val="24"/>
      <w:szCs w:val="28"/>
    </w:rPr>
  </w:style>
  <w:style w:type="paragraph" w:styleId="Heading3">
    <w:name w:val="heading 3"/>
    <w:basedOn w:val="Heading1"/>
    <w:next w:val="Normal"/>
    <w:link w:val="Heading3Char"/>
    <w:autoRedefine/>
    <w:uiPriority w:val="9"/>
    <w:unhideWhenUsed/>
    <w:qFormat/>
    <w:rsid w:val="00B9238A"/>
    <w:pPr>
      <w:keepLines/>
      <w:numPr>
        <w:ilvl w:val="3"/>
        <w:numId w:val="3"/>
      </w:numPr>
      <w:spacing w:before="120" w:after="120" w:line="360" w:lineRule="auto"/>
      <w:ind w:left="1276" w:right="0"/>
      <w:jc w:val="both"/>
      <w:outlineLvl w:val="2"/>
    </w:pPr>
    <w:rPr>
      <w:rFonts w:eastAsiaTheme="majorEastAsia" w:cs="Times New Roman"/>
      <w:kern w:val="0"/>
      <w:szCs w:val="24"/>
    </w:rPr>
  </w:style>
  <w:style w:type="paragraph" w:styleId="Heading4">
    <w:name w:val="heading 4"/>
    <w:basedOn w:val="Normal"/>
    <w:next w:val="Normal"/>
    <w:link w:val="Heading4Char"/>
    <w:uiPriority w:val="9"/>
    <w:unhideWhenUsed/>
    <w:qFormat/>
    <w:rsid w:val="00B9238A"/>
    <w:pPr>
      <w:keepNext/>
      <w:keepLines/>
      <w:numPr>
        <w:ilvl w:val="3"/>
        <w:numId w:val="1"/>
      </w:numPr>
      <w:spacing w:before="40" w:after="0" w:line="480" w:lineRule="auto"/>
      <w:outlineLvl w:val="3"/>
    </w:pPr>
    <w:rPr>
      <w:rFonts w:ascii="Times New Roman" w:eastAsiaTheme="majorEastAsia" w:hAnsi="Times New Roman" w:cstheme="majorBidi"/>
      <w:b/>
      <w:iCs/>
      <w:sz w:val="24"/>
    </w:rPr>
  </w:style>
  <w:style w:type="paragraph" w:styleId="Heading5">
    <w:name w:val="heading 5"/>
    <w:basedOn w:val="Normal"/>
    <w:next w:val="Normal"/>
    <w:link w:val="Heading5Char"/>
    <w:uiPriority w:val="9"/>
    <w:unhideWhenUsed/>
    <w:qFormat/>
    <w:rsid w:val="00B9238A"/>
    <w:pPr>
      <w:keepNext/>
      <w:keepLines/>
      <w:numPr>
        <w:ilvl w:val="4"/>
        <w:numId w:val="1"/>
      </w:numPr>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unhideWhenUsed/>
    <w:qFormat/>
    <w:rsid w:val="00B9238A"/>
    <w:pPr>
      <w:keepNext/>
      <w:keepLines/>
      <w:numPr>
        <w:ilvl w:val="5"/>
        <w:numId w:val="1"/>
      </w:numPr>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unhideWhenUsed/>
    <w:qFormat/>
    <w:rsid w:val="00B9238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B9238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B9238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238A"/>
    <w:rPr>
      <w:rFonts w:ascii="Times New Roman" w:eastAsia="Times New Roman" w:hAnsi="Times New Roman" w:cs="Arial"/>
      <w:b/>
      <w:bCs/>
      <w:kern w:val="32"/>
      <w:sz w:val="24"/>
      <w:szCs w:val="32"/>
      <w:lang w:val="en-US"/>
    </w:rPr>
  </w:style>
  <w:style w:type="character" w:customStyle="1" w:styleId="Heading2Char">
    <w:name w:val="Heading 2 Char"/>
    <w:basedOn w:val="DefaultParagraphFont"/>
    <w:link w:val="Heading2"/>
    <w:uiPriority w:val="9"/>
    <w:rsid w:val="00B9238A"/>
    <w:rPr>
      <w:rFonts w:ascii="Times New Roman" w:eastAsia="Times New Roman" w:hAnsi="Times New Roman" w:cs="Times New Roman"/>
      <w:b/>
      <w:bCs/>
      <w:iCs/>
      <w:sz w:val="24"/>
      <w:szCs w:val="28"/>
    </w:rPr>
  </w:style>
  <w:style w:type="character" w:customStyle="1" w:styleId="Heading3Char">
    <w:name w:val="Heading 3 Char"/>
    <w:basedOn w:val="DefaultParagraphFont"/>
    <w:link w:val="Heading3"/>
    <w:uiPriority w:val="9"/>
    <w:rsid w:val="00B9238A"/>
    <w:rPr>
      <w:rFonts w:ascii="Times New Roman" w:eastAsiaTheme="majorEastAsia" w:hAnsi="Times New Roman" w:cs="Times New Roman"/>
      <w:b/>
      <w:bCs/>
      <w:sz w:val="24"/>
      <w:szCs w:val="24"/>
      <w:lang w:val="en-US"/>
    </w:rPr>
  </w:style>
  <w:style w:type="character" w:customStyle="1" w:styleId="Heading4Char">
    <w:name w:val="Heading 4 Char"/>
    <w:basedOn w:val="DefaultParagraphFont"/>
    <w:link w:val="Heading4"/>
    <w:uiPriority w:val="9"/>
    <w:rsid w:val="00B9238A"/>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rsid w:val="00B9238A"/>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rsid w:val="00B9238A"/>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rsid w:val="00B9238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B9238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B9238A"/>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39"/>
    <w:rsid w:val="00B9238A"/>
    <w:pPr>
      <w:spacing w:after="0" w:line="240" w:lineRule="auto"/>
    </w:pPr>
    <w:rPr>
      <w:rFonts w:ascii="Calibri" w:eastAsia="Calibri" w:hAnsi="Calibri" w:cs="Times New Roman"/>
      <w:sz w:val="20"/>
      <w:szCs w:val="20"/>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link w:val="ListParagraphChar"/>
    <w:uiPriority w:val="34"/>
    <w:qFormat/>
    <w:rsid w:val="00B9238A"/>
    <w:pPr>
      <w:ind w:left="720"/>
      <w:contextualSpacing/>
    </w:pPr>
  </w:style>
  <w:style w:type="paragraph" w:styleId="BodyTextIndent">
    <w:name w:val="Body Text Indent"/>
    <w:basedOn w:val="Normal"/>
    <w:link w:val="BodyTextIndentChar"/>
    <w:rsid w:val="00B9238A"/>
    <w:pPr>
      <w:spacing w:after="0" w:line="360" w:lineRule="atLeast"/>
      <w:ind w:right="18" w:firstLine="720"/>
      <w:jc w:val="both"/>
    </w:pPr>
    <w:rPr>
      <w:rFonts w:ascii="Comic Sans MS" w:eastAsia="Times New Roman" w:hAnsi="Comic Sans MS"/>
      <w:sz w:val="16"/>
      <w:szCs w:val="20"/>
    </w:rPr>
  </w:style>
  <w:style w:type="character" w:customStyle="1" w:styleId="BodyTextIndentChar">
    <w:name w:val="Body Text Indent Char"/>
    <w:basedOn w:val="DefaultParagraphFont"/>
    <w:link w:val="BodyTextIndent"/>
    <w:rsid w:val="00B9238A"/>
    <w:rPr>
      <w:rFonts w:ascii="Comic Sans MS" w:eastAsia="Times New Roman" w:hAnsi="Comic Sans MS" w:cs="Times New Roman"/>
      <w:sz w:val="16"/>
      <w:szCs w:val="20"/>
    </w:rPr>
  </w:style>
  <w:style w:type="character" w:styleId="Hyperlink">
    <w:name w:val="Hyperlink"/>
    <w:basedOn w:val="DefaultParagraphFont"/>
    <w:uiPriority w:val="99"/>
    <w:unhideWhenUsed/>
    <w:rsid w:val="00B9238A"/>
    <w:rPr>
      <w:color w:val="0000FF"/>
      <w:u w:val="single"/>
    </w:rPr>
  </w:style>
  <w:style w:type="character" w:customStyle="1" w:styleId="a">
    <w:name w:val="a"/>
    <w:basedOn w:val="DefaultParagraphFont"/>
    <w:rsid w:val="00B9238A"/>
  </w:style>
  <w:style w:type="character" w:customStyle="1" w:styleId="l6">
    <w:name w:val="l6"/>
    <w:basedOn w:val="DefaultParagraphFont"/>
    <w:rsid w:val="00B9238A"/>
  </w:style>
  <w:style w:type="character" w:customStyle="1" w:styleId="l7">
    <w:name w:val="l7"/>
    <w:basedOn w:val="DefaultParagraphFont"/>
    <w:rsid w:val="00B9238A"/>
  </w:style>
  <w:style w:type="character" w:customStyle="1" w:styleId="l9">
    <w:name w:val="l9"/>
    <w:basedOn w:val="DefaultParagraphFont"/>
    <w:rsid w:val="00B9238A"/>
  </w:style>
  <w:style w:type="character" w:customStyle="1" w:styleId="l8">
    <w:name w:val="l8"/>
    <w:basedOn w:val="DefaultParagraphFont"/>
    <w:rsid w:val="00B9238A"/>
  </w:style>
  <w:style w:type="paragraph" w:styleId="NormalWeb">
    <w:name w:val="Normal (Web)"/>
    <w:basedOn w:val="Normal"/>
    <w:uiPriority w:val="99"/>
    <w:semiHidden/>
    <w:unhideWhenUsed/>
    <w:rsid w:val="00B9238A"/>
    <w:pPr>
      <w:spacing w:before="100" w:beforeAutospacing="1" w:after="100" w:afterAutospacing="1" w:line="240" w:lineRule="auto"/>
    </w:pPr>
    <w:rPr>
      <w:rFonts w:ascii="Times New Roman" w:eastAsia="Times New Roman" w:hAnsi="Times New Roman"/>
      <w:sz w:val="24"/>
      <w:szCs w:val="24"/>
    </w:rPr>
  </w:style>
  <w:style w:type="paragraph" w:styleId="Header">
    <w:name w:val="header"/>
    <w:basedOn w:val="Normal"/>
    <w:link w:val="HeaderChar"/>
    <w:uiPriority w:val="99"/>
    <w:unhideWhenUsed/>
    <w:rsid w:val="00B9238A"/>
    <w:pPr>
      <w:tabs>
        <w:tab w:val="center" w:pos="4513"/>
        <w:tab w:val="right" w:pos="9026"/>
      </w:tabs>
    </w:pPr>
  </w:style>
  <w:style w:type="character" w:customStyle="1" w:styleId="HeaderChar">
    <w:name w:val="Header Char"/>
    <w:basedOn w:val="DefaultParagraphFont"/>
    <w:link w:val="Header"/>
    <w:uiPriority w:val="99"/>
    <w:rsid w:val="00B9238A"/>
    <w:rPr>
      <w:rFonts w:ascii="Calibri" w:eastAsia="Calibri" w:hAnsi="Calibri" w:cs="Times New Roman"/>
    </w:rPr>
  </w:style>
  <w:style w:type="paragraph" w:styleId="Footer">
    <w:name w:val="footer"/>
    <w:basedOn w:val="Normal"/>
    <w:link w:val="FooterChar"/>
    <w:uiPriority w:val="99"/>
    <w:unhideWhenUsed/>
    <w:rsid w:val="00B9238A"/>
    <w:pPr>
      <w:tabs>
        <w:tab w:val="center" w:pos="4513"/>
        <w:tab w:val="right" w:pos="9026"/>
      </w:tabs>
    </w:pPr>
  </w:style>
  <w:style w:type="character" w:customStyle="1" w:styleId="FooterChar">
    <w:name w:val="Footer Char"/>
    <w:basedOn w:val="DefaultParagraphFont"/>
    <w:link w:val="Footer"/>
    <w:uiPriority w:val="99"/>
    <w:rsid w:val="00B9238A"/>
    <w:rPr>
      <w:rFonts w:ascii="Calibri" w:eastAsia="Calibri" w:hAnsi="Calibri" w:cs="Times New Roman"/>
    </w:rPr>
  </w:style>
  <w:style w:type="paragraph" w:styleId="BodyText">
    <w:name w:val="Body Text"/>
    <w:basedOn w:val="Normal"/>
    <w:link w:val="BodyTextChar"/>
    <w:uiPriority w:val="99"/>
    <w:unhideWhenUsed/>
    <w:rsid w:val="00B9238A"/>
    <w:pPr>
      <w:spacing w:after="120"/>
    </w:pPr>
  </w:style>
  <w:style w:type="character" w:customStyle="1" w:styleId="BodyTextChar">
    <w:name w:val="Body Text Char"/>
    <w:basedOn w:val="DefaultParagraphFont"/>
    <w:link w:val="BodyText"/>
    <w:uiPriority w:val="99"/>
    <w:rsid w:val="00B9238A"/>
    <w:rPr>
      <w:rFonts w:ascii="Calibri" w:eastAsia="Calibri" w:hAnsi="Calibri" w:cs="Times New Roman"/>
    </w:rPr>
  </w:style>
  <w:style w:type="paragraph" w:styleId="Title">
    <w:name w:val="Title"/>
    <w:basedOn w:val="Normal"/>
    <w:link w:val="TitleChar"/>
    <w:qFormat/>
    <w:rsid w:val="00B9238A"/>
    <w:pPr>
      <w:spacing w:after="0" w:line="240" w:lineRule="auto"/>
      <w:jc w:val="center"/>
    </w:pPr>
    <w:rPr>
      <w:rFonts w:ascii="Arial" w:eastAsia="Times New Roman" w:hAnsi="Arial"/>
      <w:b/>
      <w:sz w:val="28"/>
      <w:szCs w:val="20"/>
    </w:rPr>
  </w:style>
  <w:style w:type="character" w:customStyle="1" w:styleId="TitleChar">
    <w:name w:val="Title Char"/>
    <w:basedOn w:val="DefaultParagraphFont"/>
    <w:link w:val="Title"/>
    <w:rsid w:val="00B9238A"/>
    <w:rPr>
      <w:rFonts w:ascii="Arial" w:eastAsia="Times New Roman" w:hAnsi="Arial" w:cs="Times New Roman"/>
      <w:b/>
      <w:sz w:val="28"/>
      <w:szCs w:val="20"/>
    </w:rPr>
  </w:style>
  <w:style w:type="paragraph" w:customStyle="1" w:styleId="Default">
    <w:name w:val="Default"/>
    <w:rsid w:val="00B9238A"/>
    <w:pPr>
      <w:autoSpaceDE w:val="0"/>
      <w:autoSpaceDN w:val="0"/>
      <w:adjustRightInd w:val="0"/>
      <w:spacing w:after="0" w:line="240" w:lineRule="auto"/>
    </w:pPr>
    <w:rPr>
      <w:rFonts w:ascii="Arial" w:eastAsia="Times New Roman" w:hAnsi="Arial" w:cs="Arial"/>
      <w:color w:val="000000"/>
      <w:sz w:val="24"/>
      <w:szCs w:val="24"/>
      <w:lang w:val="en-US"/>
    </w:rPr>
  </w:style>
  <w:style w:type="paragraph" w:customStyle="1" w:styleId="TableContents">
    <w:name w:val="Table Contents"/>
    <w:basedOn w:val="Default"/>
    <w:next w:val="Default"/>
    <w:rsid w:val="00B9238A"/>
    <w:rPr>
      <w:rFonts w:cs="Times New Roman"/>
      <w:color w:val="auto"/>
    </w:rPr>
  </w:style>
  <w:style w:type="paragraph" w:styleId="BalloonText">
    <w:name w:val="Balloon Text"/>
    <w:basedOn w:val="Normal"/>
    <w:link w:val="BalloonTextChar"/>
    <w:uiPriority w:val="99"/>
    <w:semiHidden/>
    <w:unhideWhenUsed/>
    <w:rsid w:val="00B9238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238A"/>
    <w:rPr>
      <w:rFonts w:ascii="Tahoma" w:eastAsia="Calibri" w:hAnsi="Tahoma" w:cs="Tahoma"/>
      <w:sz w:val="16"/>
      <w:szCs w:val="16"/>
    </w:rPr>
  </w:style>
  <w:style w:type="paragraph" w:styleId="BodyText2">
    <w:name w:val="Body Text 2"/>
    <w:basedOn w:val="Normal"/>
    <w:link w:val="BodyText2Char"/>
    <w:uiPriority w:val="99"/>
    <w:semiHidden/>
    <w:unhideWhenUsed/>
    <w:rsid w:val="00B9238A"/>
    <w:pPr>
      <w:spacing w:after="120" w:line="480" w:lineRule="auto"/>
    </w:pPr>
  </w:style>
  <w:style w:type="character" w:customStyle="1" w:styleId="BodyText2Char">
    <w:name w:val="Body Text 2 Char"/>
    <w:basedOn w:val="DefaultParagraphFont"/>
    <w:link w:val="BodyText2"/>
    <w:uiPriority w:val="99"/>
    <w:semiHidden/>
    <w:rsid w:val="00B9238A"/>
    <w:rPr>
      <w:rFonts w:ascii="Calibri" w:eastAsia="Calibri" w:hAnsi="Calibri" w:cs="Times New Roman"/>
    </w:rPr>
  </w:style>
  <w:style w:type="paragraph" w:styleId="TOC1">
    <w:name w:val="toc 1"/>
    <w:basedOn w:val="Normal"/>
    <w:next w:val="Normal"/>
    <w:autoRedefine/>
    <w:uiPriority w:val="39"/>
    <w:rsid w:val="00B9238A"/>
    <w:pPr>
      <w:tabs>
        <w:tab w:val="left" w:pos="709"/>
        <w:tab w:val="right" w:leader="dot" w:pos="8210"/>
      </w:tabs>
      <w:spacing w:after="0" w:line="360" w:lineRule="auto"/>
      <w:ind w:right="-108"/>
    </w:pPr>
    <w:rPr>
      <w:rFonts w:ascii="Times New Roman" w:eastAsia="Times New Roman" w:hAnsi="Times New Roman"/>
      <w:noProof/>
      <w:sz w:val="24"/>
      <w:szCs w:val="24"/>
    </w:rPr>
  </w:style>
  <w:style w:type="paragraph" w:customStyle="1" w:styleId="SubJudul">
    <w:name w:val="Sub Judul"/>
    <w:basedOn w:val="Normal"/>
    <w:link w:val="SubJudulChar"/>
    <w:qFormat/>
    <w:rsid w:val="00B9238A"/>
    <w:pPr>
      <w:spacing w:after="0" w:line="240" w:lineRule="auto"/>
      <w:ind w:firstLine="284"/>
    </w:pPr>
    <w:rPr>
      <w:rFonts w:ascii="Times New Roman" w:eastAsia="Times New Roman" w:hAnsi="Times New Roman"/>
      <w:b/>
      <w:sz w:val="26"/>
      <w:szCs w:val="26"/>
    </w:rPr>
  </w:style>
  <w:style w:type="character" w:customStyle="1" w:styleId="SubJudulChar">
    <w:name w:val="Sub Judul Char"/>
    <w:basedOn w:val="DefaultParagraphFont"/>
    <w:link w:val="SubJudul"/>
    <w:rsid w:val="00B9238A"/>
    <w:rPr>
      <w:rFonts w:ascii="Times New Roman" w:eastAsia="Times New Roman" w:hAnsi="Times New Roman" w:cs="Times New Roman"/>
      <w:b/>
      <w:sz w:val="26"/>
      <w:szCs w:val="26"/>
    </w:rPr>
  </w:style>
  <w:style w:type="character" w:styleId="PageNumber">
    <w:name w:val="page number"/>
    <w:basedOn w:val="DefaultParagraphFont"/>
    <w:rsid w:val="00B9238A"/>
  </w:style>
  <w:style w:type="paragraph" w:styleId="NoSpacing">
    <w:name w:val="No Spacing"/>
    <w:uiPriority w:val="1"/>
    <w:qFormat/>
    <w:rsid w:val="00B9238A"/>
    <w:pPr>
      <w:spacing w:after="0" w:line="240" w:lineRule="auto"/>
    </w:pPr>
    <w:rPr>
      <w:rFonts w:ascii="Calibri" w:eastAsia="Calibri" w:hAnsi="Calibri" w:cs="Times New Roman"/>
      <w:lang w:val="en-US"/>
    </w:rPr>
  </w:style>
  <w:style w:type="character" w:customStyle="1" w:styleId="ListParagraphChar">
    <w:name w:val="List Paragraph Char"/>
    <w:link w:val="ListParagraph"/>
    <w:uiPriority w:val="34"/>
    <w:rsid w:val="00B9238A"/>
    <w:rPr>
      <w:rFonts w:ascii="Calibri" w:eastAsia="Calibri" w:hAnsi="Calibri" w:cs="Times New Roman"/>
    </w:rPr>
  </w:style>
  <w:style w:type="paragraph" w:styleId="Caption">
    <w:name w:val="caption"/>
    <w:basedOn w:val="Normal"/>
    <w:next w:val="Normal"/>
    <w:uiPriority w:val="35"/>
    <w:unhideWhenUsed/>
    <w:qFormat/>
    <w:rsid w:val="00B9238A"/>
    <w:pPr>
      <w:spacing w:line="240" w:lineRule="auto"/>
      <w:jc w:val="center"/>
    </w:pPr>
    <w:rPr>
      <w:rFonts w:ascii="Times New Roman" w:eastAsiaTheme="minorHAnsi" w:hAnsi="Times New Roman" w:cstheme="minorBidi"/>
      <w:b/>
      <w:bCs/>
      <w:sz w:val="24"/>
      <w:szCs w:val="18"/>
    </w:rPr>
  </w:style>
  <w:style w:type="paragraph" w:styleId="Bibliography">
    <w:name w:val="Bibliography"/>
    <w:basedOn w:val="Normal"/>
    <w:next w:val="Normal"/>
    <w:uiPriority w:val="37"/>
    <w:unhideWhenUsed/>
    <w:rsid w:val="00B9238A"/>
    <w:rPr>
      <w:rFonts w:asciiTheme="minorHAnsi" w:eastAsiaTheme="minorHAnsi" w:hAnsiTheme="minorHAnsi" w:cstheme="minorBidi"/>
    </w:rPr>
  </w:style>
  <w:style w:type="paragraph" w:styleId="TOC2">
    <w:name w:val="toc 2"/>
    <w:basedOn w:val="Normal"/>
    <w:next w:val="Normal"/>
    <w:autoRedefine/>
    <w:uiPriority w:val="39"/>
    <w:unhideWhenUsed/>
    <w:rsid w:val="00B9238A"/>
    <w:pPr>
      <w:tabs>
        <w:tab w:val="left" w:pos="851"/>
        <w:tab w:val="left" w:pos="1276"/>
        <w:tab w:val="right" w:leader="dot" w:pos="8210"/>
      </w:tabs>
      <w:spacing w:after="100"/>
      <w:ind w:left="426" w:right="-144"/>
    </w:pPr>
  </w:style>
  <w:style w:type="paragraph" w:styleId="TOC3">
    <w:name w:val="toc 3"/>
    <w:basedOn w:val="Normal"/>
    <w:next w:val="Normal"/>
    <w:autoRedefine/>
    <w:uiPriority w:val="39"/>
    <w:unhideWhenUsed/>
    <w:rsid w:val="00B9238A"/>
    <w:pPr>
      <w:spacing w:after="100"/>
      <w:ind w:left="440"/>
    </w:pPr>
  </w:style>
  <w:style w:type="paragraph" w:styleId="TOC8">
    <w:name w:val="toc 8"/>
    <w:basedOn w:val="Normal"/>
    <w:next w:val="Normal"/>
    <w:autoRedefine/>
    <w:uiPriority w:val="39"/>
    <w:unhideWhenUsed/>
    <w:rsid w:val="00B9238A"/>
    <w:pPr>
      <w:tabs>
        <w:tab w:val="left" w:pos="284"/>
        <w:tab w:val="left" w:pos="1134"/>
        <w:tab w:val="right" w:leader="dot" w:pos="8210"/>
      </w:tabs>
      <w:spacing w:after="100" w:line="259" w:lineRule="auto"/>
      <w:ind w:left="1134" w:hanging="1134"/>
    </w:pPr>
    <w:rPr>
      <w:rFonts w:asciiTheme="minorHAnsi" w:eastAsiaTheme="minorHAnsi" w:hAnsiTheme="minorHAnsi" w:cstheme="minorBidi"/>
    </w:rPr>
  </w:style>
  <w:style w:type="character" w:styleId="FollowedHyperlink">
    <w:name w:val="FollowedHyperlink"/>
    <w:basedOn w:val="DefaultParagraphFont"/>
    <w:uiPriority w:val="99"/>
    <w:semiHidden/>
    <w:unhideWhenUsed/>
    <w:rsid w:val="00B9238A"/>
    <w:rPr>
      <w:color w:val="954F72" w:themeColor="followedHyperlink"/>
      <w:u w:val="single"/>
    </w:rPr>
  </w:style>
  <w:style w:type="character" w:styleId="PlaceholderText">
    <w:name w:val="Placeholder Text"/>
    <w:basedOn w:val="DefaultParagraphFont"/>
    <w:uiPriority w:val="99"/>
    <w:semiHidden/>
    <w:rsid w:val="00B9238A"/>
    <w:rPr>
      <w:color w:val="808080"/>
    </w:rPr>
  </w:style>
  <w:style w:type="paragraph" w:styleId="Revision">
    <w:name w:val="Revision"/>
    <w:hidden/>
    <w:uiPriority w:val="99"/>
    <w:semiHidden/>
    <w:rsid w:val="00B9238A"/>
    <w:pPr>
      <w:spacing w:after="0" w:line="240" w:lineRule="auto"/>
    </w:pPr>
  </w:style>
  <w:style w:type="paragraph" w:styleId="TOCHeading">
    <w:name w:val="TOC Heading"/>
    <w:basedOn w:val="Heading1"/>
    <w:next w:val="Normal"/>
    <w:uiPriority w:val="39"/>
    <w:unhideWhenUsed/>
    <w:qFormat/>
    <w:rsid w:val="00B9238A"/>
    <w:pPr>
      <w:keepLines/>
      <w:spacing w:after="0" w:line="259" w:lineRule="auto"/>
      <w:ind w:left="0"/>
      <w:outlineLvl w:val="9"/>
    </w:pPr>
    <w:rPr>
      <w:rFonts w:asciiTheme="majorHAnsi" w:eastAsiaTheme="majorEastAsia" w:hAnsiTheme="majorHAnsi" w:cstheme="majorBidi"/>
      <w:b w:val="0"/>
      <w:bCs w:val="0"/>
      <w:color w:val="2F5496" w:themeColor="accent1" w:themeShade="BF"/>
      <w:kern w:val="0"/>
      <w:sz w:val="32"/>
    </w:rPr>
  </w:style>
  <w:style w:type="paragraph" w:styleId="TOC4">
    <w:name w:val="toc 4"/>
    <w:basedOn w:val="Normal"/>
    <w:next w:val="Normal"/>
    <w:autoRedefine/>
    <w:uiPriority w:val="39"/>
    <w:unhideWhenUsed/>
    <w:rsid w:val="00B9238A"/>
    <w:pPr>
      <w:spacing w:after="100" w:line="259" w:lineRule="auto"/>
      <w:ind w:left="660"/>
    </w:pPr>
    <w:rPr>
      <w:rFonts w:asciiTheme="minorHAnsi" w:eastAsiaTheme="minorHAnsi" w:hAnsiTheme="minorHAnsi" w:cstheme="minorBidi"/>
    </w:rPr>
  </w:style>
  <w:style w:type="paragraph" w:styleId="TableofFigures">
    <w:name w:val="table of figures"/>
    <w:basedOn w:val="Normal"/>
    <w:next w:val="Normal"/>
    <w:uiPriority w:val="99"/>
    <w:unhideWhenUsed/>
    <w:rsid w:val="00B9238A"/>
    <w:pPr>
      <w:spacing w:after="0" w:line="259" w:lineRule="auto"/>
    </w:pPr>
    <w:rPr>
      <w:rFonts w:asciiTheme="minorHAnsi" w:eastAsiaTheme="minorHAnsi" w:hAnsiTheme="minorHAnsi" w:cstheme="minorBidi"/>
    </w:rPr>
  </w:style>
  <w:style w:type="paragraph" w:styleId="TOC5">
    <w:name w:val="toc 5"/>
    <w:basedOn w:val="Normal"/>
    <w:next w:val="Normal"/>
    <w:autoRedefine/>
    <w:uiPriority w:val="39"/>
    <w:unhideWhenUsed/>
    <w:rsid w:val="00B9238A"/>
    <w:pPr>
      <w:tabs>
        <w:tab w:val="left" w:pos="1134"/>
        <w:tab w:val="right" w:leader="dot" w:pos="8210"/>
      </w:tabs>
      <w:spacing w:after="100" w:line="259" w:lineRule="auto"/>
      <w:ind w:left="1134" w:hanging="1134"/>
    </w:pPr>
    <w:rPr>
      <w:rFonts w:asciiTheme="minorHAnsi" w:eastAsiaTheme="minorHAnsi" w:hAnsiTheme="minorHAnsi" w:cstheme="minorBidi"/>
    </w:rPr>
  </w:style>
  <w:style w:type="paragraph" w:styleId="TOC6">
    <w:name w:val="toc 6"/>
    <w:basedOn w:val="Normal"/>
    <w:next w:val="Normal"/>
    <w:autoRedefine/>
    <w:uiPriority w:val="39"/>
    <w:unhideWhenUsed/>
    <w:rsid w:val="00B9238A"/>
    <w:pPr>
      <w:tabs>
        <w:tab w:val="left" w:pos="1560"/>
        <w:tab w:val="left" w:pos="1843"/>
        <w:tab w:val="left" w:pos="1985"/>
        <w:tab w:val="right" w:leader="dot" w:pos="7655"/>
      </w:tabs>
      <w:spacing w:after="100" w:line="259" w:lineRule="auto"/>
      <w:ind w:left="1560" w:right="1559" w:hanging="1560"/>
    </w:pPr>
    <w:rPr>
      <w:rFonts w:ascii="Times New Roman" w:eastAsiaTheme="minorHAnsi" w:hAnsi="Times New Roman"/>
      <w:noProof/>
      <w:sz w:val="24"/>
      <w:szCs w:val="24"/>
    </w:rPr>
  </w:style>
  <w:style w:type="paragraph" w:styleId="TOC7">
    <w:name w:val="toc 7"/>
    <w:basedOn w:val="Normal"/>
    <w:next w:val="Normal"/>
    <w:autoRedefine/>
    <w:uiPriority w:val="39"/>
    <w:unhideWhenUsed/>
    <w:rsid w:val="00B9238A"/>
    <w:pPr>
      <w:spacing w:after="100" w:line="259" w:lineRule="auto"/>
      <w:ind w:left="1320"/>
    </w:pPr>
    <w:rPr>
      <w:rFonts w:asciiTheme="minorHAnsi" w:eastAsiaTheme="minorHAnsi" w:hAnsiTheme="minorHAnsi" w:cstheme="minorBidi"/>
    </w:rPr>
  </w:style>
  <w:style w:type="paragraph" w:styleId="TOC9">
    <w:name w:val="toc 9"/>
    <w:basedOn w:val="Normal"/>
    <w:next w:val="Normal"/>
    <w:autoRedefine/>
    <w:uiPriority w:val="39"/>
    <w:unhideWhenUsed/>
    <w:rsid w:val="00B9238A"/>
    <w:pPr>
      <w:tabs>
        <w:tab w:val="left" w:pos="1560"/>
        <w:tab w:val="left" w:pos="7371"/>
      </w:tabs>
      <w:spacing w:after="100" w:line="259" w:lineRule="auto"/>
    </w:pPr>
    <w:rPr>
      <w:rFonts w:asciiTheme="minorHAnsi" w:eastAsiaTheme="minorEastAsia" w:hAnsiTheme="minorHAnsi" w:cstheme="minorBidi"/>
      <w:lang w:val="en-ID" w:eastAsia="en-ID"/>
    </w:rPr>
  </w:style>
  <w:style w:type="character" w:customStyle="1" w:styleId="UnresolvedMention1">
    <w:name w:val="Unresolved Mention1"/>
    <w:basedOn w:val="DefaultParagraphFont"/>
    <w:uiPriority w:val="99"/>
    <w:semiHidden/>
    <w:unhideWhenUsed/>
    <w:rsid w:val="00B9238A"/>
    <w:rPr>
      <w:color w:val="605E5C"/>
      <w:shd w:val="clear" w:color="auto" w:fill="E1DFDD"/>
    </w:rPr>
  </w:style>
  <w:style w:type="character" w:styleId="CommentReference">
    <w:name w:val="annotation reference"/>
    <w:basedOn w:val="DefaultParagraphFont"/>
    <w:uiPriority w:val="99"/>
    <w:semiHidden/>
    <w:unhideWhenUsed/>
    <w:rsid w:val="00B9238A"/>
    <w:rPr>
      <w:sz w:val="16"/>
      <w:szCs w:val="16"/>
    </w:rPr>
  </w:style>
  <w:style w:type="paragraph" w:styleId="CommentText">
    <w:name w:val="annotation text"/>
    <w:basedOn w:val="Normal"/>
    <w:link w:val="CommentTextChar"/>
    <w:uiPriority w:val="99"/>
    <w:unhideWhenUsed/>
    <w:rsid w:val="00B9238A"/>
    <w:pPr>
      <w:spacing w:after="160" w:line="240" w:lineRule="auto"/>
    </w:pPr>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rsid w:val="00B9238A"/>
    <w:rPr>
      <w:sz w:val="20"/>
      <w:szCs w:val="20"/>
    </w:rPr>
  </w:style>
  <w:style w:type="paragraph" w:styleId="CommentSubject">
    <w:name w:val="annotation subject"/>
    <w:basedOn w:val="CommentText"/>
    <w:next w:val="CommentText"/>
    <w:link w:val="CommentSubjectChar"/>
    <w:uiPriority w:val="99"/>
    <w:semiHidden/>
    <w:unhideWhenUsed/>
    <w:rsid w:val="00B9238A"/>
    <w:rPr>
      <w:b/>
      <w:bCs/>
    </w:rPr>
  </w:style>
  <w:style w:type="character" w:customStyle="1" w:styleId="CommentSubjectChar">
    <w:name w:val="Comment Subject Char"/>
    <w:basedOn w:val="CommentTextChar"/>
    <w:link w:val="CommentSubject"/>
    <w:uiPriority w:val="99"/>
    <w:semiHidden/>
    <w:rsid w:val="00B9238A"/>
    <w:rPr>
      <w:b/>
      <w:bCs/>
      <w:sz w:val="20"/>
      <w:szCs w:val="20"/>
    </w:rPr>
  </w:style>
  <w:style w:type="character" w:customStyle="1" w:styleId="UnresolvedMention2">
    <w:name w:val="Unresolved Mention2"/>
    <w:basedOn w:val="DefaultParagraphFont"/>
    <w:uiPriority w:val="99"/>
    <w:semiHidden/>
    <w:unhideWhenUsed/>
    <w:rsid w:val="00B9238A"/>
    <w:rPr>
      <w:color w:val="605E5C"/>
      <w:shd w:val="clear" w:color="auto" w:fill="E1DFDD"/>
    </w:rPr>
  </w:style>
  <w:style w:type="character" w:styleId="UnresolvedMention">
    <w:name w:val="Unresolved Mention"/>
    <w:basedOn w:val="DefaultParagraphFont"/>
    <w:uiPriority w:val="99"/>
    <w:semiHidden/>
    <w:unhideWhenUsed/>
    <w:rsid w:val="00B923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30.png"/><Relationship Id="rId42" Type="http://schemas.openxmlformats.org/officeDocument/2006/relationships/image" Target="media/image38.jpe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png"/><Relationship Id="rId40" Type="http://schemas.openxmlformats.org/officeDocument/2006/relationships/image" Target="media/image36.jpe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jpe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jpeg"/><Relationship Id="rId5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43</Pages>
  <Words>4692</Words>
  <Characters>26749</Characters>
  <Application>Microsoft Office Word</Application>
  <DocSecurity>0</DocSecurity>
  <Lines>222</Lines>
  <Paragraphs>62</Paragraphs>
  <ScaleCrop>false</ScaleCrop>
  <Company/>
  <LinksUpToDate>false</LinksUpToDate>
  <CharactersWithSpaces>31379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ADINDA HAYUCALYA NAGATA</dc:creator>
  <cp:keywords/>
  <dc:description/>
  <cp:lastModifiedBy>ADINDA HAYUCALYA NAGATA</cp:lastModifiedBy>
  <cp:revision>1</cp:revision>
  <dcterms:created xsi:type="dcterms:W3CDTF">2022-06-01T16:24:00Z</dcterms:created>
  <dcterms:modified xsi:type="dcterms:W3CDTF">2022-06-01T16:31:00Z</dcterms:modified>
</cp:coreProperties>
</file>